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media/image10.svg" ContentType="image/svg+xml"/>
  <Override PartName="/word/media/image12.svg" ContentType="image/svg+xml"/>
  <Override PartName="/word/media/image14.svg" ContentType="image/svg+xml"/>
  <Override PartName="/word/media/image2.svg" ContentType="image/svg+xml"/>
  <Override PartName="/word/media/image4.svg" ContentType="image/svg+xml"/>
  <Override PartName="/word/media/image6.svg" ContentType="image/svg+xml"/>
  <Override PartName="/word/media/image8.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BC70FE4">
      <w:pPr>
        <w:keepLines w:val="0"/>
        <w:pageBreakBefore w:val="0"/>
        <w:widowControl w:val="0"/>
        <w:kinsoku/>
        <w:wordWrap/>
        <w:overflowPunct/>
        <w:topLinePunct w:val="0"/>
        <w:autoSpaceDE/>
        <w:autoSpaceDN/>
        <w:bidi w:val="0"/>
        <w:adjustRightInd/>
        <w:snapToGrid w:val="0"/>
        <w:spacing w:line="276" w:lineRule="auto"/>
        <w:jc w:val="center"/>
        <w:textAlignment w:val="auto"/>
        <w:rPr>
          <w:rFonts w:hint="eastAsia" w:ascii="宋体" w:hAnsi="宋体" w:eastAsia="宋体" w:cs="宋体"/>
          <w:color w:val="000000"/>
          <w:sz w:val="32"/>
          <w:szCs w:val="32"/>
        </w:rPr>
      </w:pPr>
      <w:r>
        <w:rPr>
          <w:rFonts w:hint="eastAsia" w:ascii="宋体" w:hAnsi="宋体" w:eastAsia="宋体" w:cs="宋体"/>
          <w:b/>
          <w:bCs/>
          <w:sz w:val="32"/>
          <w:szCs w:val="32"/>
          <w14:ligatures w14:val="none"/>
        </w:rPr>
        <w:t>大语言模型驱动的个性化骑行路线规划：一种反思型进化算法框架</w:t>
      </w:r>
      <w:r>
        <w:rPr>
          <w:rFonts w:hint="eastAsia" w:ascii="宋体" w:hAnsi="宋体" w:eastAsia="宋体" w:cs="宋体"/>
          <w:spacing w:val="4"/>
          <w:kern w:val="44"/>
          <w:sz w:val="32"/>
          <w:szCs w:val="32"/>
        </w:rPr>
        <w:footnoteReference w:id="0" w:customMarkFollows="1"/>
        <w:sym w:font="Symbol" w:char="F020"/>
      </w:r>
    </w:p>
    <w:p w14:paraId="24F8FAF0">
      <w:pPr>
        <w:keepLines w:val="0"/>
        <w:pageBreakBefore w:val="0"/>
        <w:widowControl w:val="0"/>
        <w:kinsoku/>
        <w:wordWrap/>
        <w:overflowPunct/>
        <w:topLinePunct w:val="0"/>
        <w:autoSpaceDE/>
        <w:autoSpaceDN/>
        <w:bidi w:val="0"/>
        <w:adjustRightInd/>
        <w:snapToGrid w:val="0"/>
        <w:spacing w:line="400" w:lineRule="exact"/>
        <w:ind w:left="0" w:leftChars="0" w:firstLine="0" w:firstLineChars="0"/>
        <w:textAlignment w:val="auto"/>
        <w:rPr>
          <w:rFonts w:ascii="Times New Roman" w:hAnsi="Times New Roman" w:eastAsia="宋体" w:cs="Times New Roman"/>
          <w:szCs w:val="21"/>
          <w14:ligatures w14:val="none"/>
        </w:rPr>
      </w:pPr>
      <w:r>
        <w:rPr>
          <w:rFonts w:ascii="Times New Roman" w:hAnsi="Times New Roman" w:eastAsia="宋体" w:cs="Times New Roman"/>
          <w:b/>
          <w:bCs/>
          <w:color w:val="000000"/>
          <w:szCs w:val="21"/>
          <w14:ligatures w14:val="none"/>
        </w:rPr>
        <w:t>摘要</w:t>
      </w:r>
      <w:r>
        <w:rPr>
          <w:rFonts w:hint="eastAsia" w:cs="Times New Roman"/>
          <w:b/>
          <w:bCs/>
          <w:color w:val="000000"/>
          <w:szCs w:val="21"/>
          <w:lang w:eastAsia="zh-CN"/>
          <w14:ligatures w14:val="none"/>
        </w:rPr>
        <w:t>：</w:t>
      </w:r>
      <w:r>
        <w:rPr>
          <w:rFonts w:hint="eastAsia" w:cs="Times New Roman"/>
          <w:b w:val="0"/>
          <w:bCs w:val="0"/>
          <w:color w:val="000000"/>
          <w:szCs w:val="21"/>
          <w:lang w:eastAsia="zh-CN"/>
          <w14:ligatures w14:val="none"/>
        </w:rPr>
        <w:t>针对个性化骑行路线规划中现有方法难以权衡平行路径且低估节点价值的问题，本文提出带节点收益的弧定向模型（AONP），通过显式建模平行路径与同步优化节点收益，更真实刻画骑行体验。为求解AONP，设计LLM强化反思型进化算法（LrEA），将大语言模型嵌入进化框架，通过经验树反思与元进化算子实现启发式策略的自动化迭代。实验表明，AONP在路径吸引力与时间效率权衡上优于传统模型，LrEA生成的求解器在基准测试中性能超越传统元启发式算法及先进LLM增强方法，验证了模型与算法的有效性。</w:t>
      </w:r>
      <w:r>
        <w:t xml:space="preserve"> </w:t>
      </w:r>
    </w:p>
    <w:p w14:paraId="7EBF9456">
      <w:pPr>
        <w:keepLines w:val="0"/>
        <w:pageBreakBefore w:val="0"/>
        <w:widowControl w:val="0"/>
        <w:kinsoku/>
        <w:wordWrap/>
        <w:overflowPunct/>
        <w:topLinePunct w:val="0"/>
        <w:autoSpaceDE/>
        <w:autoSpaceDN/>
        <w:bidi w:val="0"/>
        <w:adjustRightInd/>
        <w:snapToGrid w:val="0"/>
        <w:spacing w:line="400" w:lineRule="exact"/>
        <w:ind w:left="0" w:leftChars="0" w:firstLine="0" w:firstLineChars="0"/>
        <w:textAlignment w:val="auto"/>
        <w:rPr>
          <w:rFonts w:hint="default" w:ascii="Times New Roman" w:hAnsi="Times New Roman" w:eastAsia="宋体" w:cs="Times New Roman"/>
          <w:b w:val="0"/>
          <w:bCs w:val="0"/>
          <w:iCs/>
          <w:szCs w:val="21"/>
          <w:lang w:val="en-US" w:eastAsia="zh-CN"/>
          <w14:ligatures w14:val="none"/>
        </w:rPr>
      </w:pPr>
      <w:r>
        <w:rPr>
          <w:rFonts w:ascii="Times New Roman" w:hAnsi="Times New Roman" w:eastAsia="宋体" w:cs="Times New Roman"/>
          <w:b/>
          <w:bCs/>
          <w:color w:val="000000"/>
          <w:szCs w:val="21"/>
          <w14:ligatures w14:val="none"/>
        </w:rPr>
        <w:t>关键词</w:t>
      </w:r>
      <w:r>
        <w:rPr>
          <w:rFonts w:hint="eastAsia" w:cs="Times New Roman"/>
          <w:b/>
          <w:bCs/>
          <w:color w:val="000000"/>
          <w:szCs w:val="21"/>
          <w:lang w:eastAsia="zh-CN"/>
          <w14:ligatures w14:val="none"/>
        </w:rPr>
        <w:t>：</w:t>
      </w:r>
      <w:r>
        <w:rPr>
          <w:rFonts w:hint="eastAsia" w:ascii="Times New Roman" w:hAnsi="Times New Roman" w:eastAsia="宋体" w:cs="Times New Roman"/>
          <w:b/>
          <w:bCs/>
          <w:color w:val="000000"/>
          <w:szCs w:val="21"/>
          <w14:ligatures w14:val="none"/>
        </w:rPr>
        <w:t xml:space="preserve"> </w:t>
      </w:r>
      <w:r>
        <w:rPr>
          <w:rFonts w:hint="eastAsia" w:cs="Times New Roman"/>
          <w:b w:val="0"/>
          <w:bCs w:val="0"/>
          <w:color w:val="000000"/>
          <w:szCs w:val="21"/>
          <w:lang w:val="en-US" w:eastAsia="zh-CN"/>
          <w14:ligatures w14:val="none"/>
        </w:rPr>
        <w:t>骑行线路；弧定向；大语言模型；进化算法</w:t>
      </w:r>
    </w:p>
    <w:p w14:paraId="731A470C">
      <w:pPr>
        <w:keepLines w:val="0"/>
        <w:pageBreakBefore w:val="0"/>
        <w:widowControl w:val="0"/>
        <w:kinsoku/>
        <w:wordWrap/>
        <w:overflowPunct/>
        <w:topLinePunct w:val="0"/>
        <w:autoSpaceDE/>
        <w:autoSpaceDN/>
        <w:bidi w:val="0"/>
        <w:adjustRightInd/>
        <w:spacing w:before="156" w:beforeLines="50" w:line="400" w:lineRule="exact"/>
        <w:ind w:left="0" w:leftChars="0" w:firstLine="0" w:firstLineChars="0"/>
        <w:textAlignment w:val="auto"/>
        <w:rPr>
          <w:rFonts w:hint="eastAsia" w:ascii="Times New Roman" w:hAnsi="Times New Roman" w:eastAsia="宋体" w:cs="Times New Roman"/>
          <w:szCs w:val="21"/>
          <w14:ligatures w14:val="none"/>
        </w:rPr>
      </w:pPr>
      <w:bookmarkStart w:id="0" w:name="_Hlk205366392"/>
      <w:r>
        <w:rPr>
          <w:rFonts w:ascii="黑体" w:hAnsi="黑体" w:eastAsia="黑体" w:cs="Times New Roman"/>
          <w:sz w:val="28"/>
          <w:szCs w:val="28"/>
          <w14:ligatures w14:val="none"/>
        </w:rPr>
        <w:t>1 引言</w:t>
      </w:r>
    </w:p>
    <w:p w14:paraId="4238DF95">
      <w:pPr>
        <w:keepLines w:val="0"/>
        <w:pageBreakBefore w:val="0"/>
        <w:widowControl w:val="0"/>
        <w:kinsoku/>
        <w:wordWrap/>
        <w:overflowPunct/>
        <w:topLinePunct w:val="0"/>
        <w:autoSpaceDE/>
        <w:autoSpaceDN/>
        <w:bidi w:val="0"/>
        <w:adjustRightInd/>
        <w:spacing w:line="400" w:lineRule="exact"/>
        <w:ind w:firstLine="420" w:firstLineChars="200"/>
        <w:textAlignment w:val="auto"/>
        <w:rPr>
          <w:rFonts w:ascii="Times New Roman" w:hAnsi="Times New Roman" w:eastAsia="宋体" w:cs="Times New Roman"/>
          <w:szCs w:val="21"/>
          <w14:ligatures w14:val="none"/>
        </w:rPr>
      </w:pPr>
      <w:r>
        <w:rPr>
          <w:rFonts w:hint="eastAsia" w:ascii="Times New Roman" w:hAnsi="Times New Roman" w:eastAsia="宋体" w:cs="Times New Roman"/>
          <w:szCs w:val="21"/>
          <w14:ligatures w14:val="none"/>
        </w:rPr>
        <w:t>骑行作为融合绿色出行、体育健身与休闲体验的运动方式，深度契合</w:t>
      </w:r>
      <w:r>
        <w:rPr>
          <w:rFonts w:hint="eastAsia" w:cs="Times New Roman"/>
          <w:szCs w:val="21"/>
          <w:lang w:eastAsia="zh-CN"/>
          <w14:ligatures w14:val="none"/>
        </w:rPr>
        <w:t>“</w:t>
      </w:r>
      <w:r>
        <w:rPr>
          <w:rFonts w:hint="eastAsia" w:ascii="Times New Roman" w:hAnsi="Times New Roman" w:eastAsia="宋体" w:cs="Times New Roman"/>
          <w:szCs w:val="21"/>
          <w14:ligatures w14:val="none"/>
        </w:rPr>
        <w:t>健康中国</w:t>
      </w:r>
      <w:r>
        <w:rPr>
          <w:rFonts w:hint="eastAsia" w:cs="Times New Roman"/>
          <w:szCs w:val="21"/>
          <w:lang w:eastAsia="zh-CN"/>
          <w14:ligatures w14:val="none"/>
        </w:rPr>
        <w:t>”</w:t>
      </w:r>
      <w:r>
        <w:rPr>
          <w:rFonts w:hint="eastAsia" w:ascii="Times New Roman" w:hAnsi="Times New Roman" w:eastAsia="宋体" w:cs="Times New Roman"/>
          <w:szCs w:val="21"/>
          <w14:ligatures w14:val="none"/>
        </w:rPr>
        <w:t>与</w:t>
      </w:r>
      <w:r>
        <w:rPr>
          <w:rFonts w:hint="eastAsia" w:cs="Times New Roman"/>
          <w:szCs w:val="21"/>
          <w:lang w:eastAsia="zh-CN"/>
          <w14:ligatures w14:val="none"/>
        </w:rPr>
        <w:t>“</w:t>
      </w:r>
      <w:r>
        <w:rPr>
          <w:rFonts w:hint="eastAsia" w:ascii="Times New Roman" w:hAnsi="Times New Roman" w:eastAsia="宋体" w:cs="Times New Roman"/>
          <w:szCs w:val="21"/>
          <w14:ligatures w14:val="none"/>
        </w:rPr>
        <w:t>碳达峰碳中和</w:t>
      </w:r>
      <w:r>
        <w:rPr>
          <w:rFonts w:hint="eastAsia" w:cs="Times New Roman"/>
          <w:szCs w:val="21"/>
          <w:lang w:eastAsia="zh-CN"/>
          <w14:ligatures w14:val="none"/>
        </w:rPr>
        <w:t>”</w:t>
      </w:r>
      <w:r>
        <w:rPr>
          <w:rFonts w:hint="eastAsia" w:ascii="Times New Roman" w:hAnsi="Times New Roman" w:eastAsia="宋体" w:cs="Times New Roman"/>
          <w:szCs w:val="21"/>
          <w14:ligatures w14:val="none"/>
        </w:rPr>
        <w:t>等国家战略。2024年行业数据显示，骑行类App累计用户已突破3亿，带动关联产业产值超3000亿元</w:t>
      </w:r>
      <w:r>
        <w:rPr>
          <w:rFonts w:hint="eastAsia" w:ascii="Times New Roman" w:hAnsi="Times New Roman" w:eastAsia="宋体" w:cs="Times New Roman"/>
          <w:szCs w:val="21"/>
          <w:vertAlign w:val="superscript"/>
          <w14:ligatures w14:val="none"/>
        </w:rPr>
        <w:t>[1]</w:t>
      </w:r>
      <w:r>
        <w:rPr>
          <w:rFonts w:hint="eastAsia" w:ascii="Times New Roman" w:hAnsi="Times New Roman" w:eastAsia="宋体" w:cs="Times New Roman"/>
          <w:szCs w:val="21"/>
          <w14:ligatures w14:val="none"/>
        </w:rPr>
        <w:t>。然而，作为核心体验环节的路径规划却明显滞后：主流工具（如高德地图、行者App）仍聚焦于最短路径或固定路线推荐，难以满足骑行场景对景观、安全性及体能分配的多维个性化需求，成为制约用户体验升级与产业价值释放的关键瓶颈。</w:t>
      </w:r>
    </w:p>
    <w:p w14:paraId="6DDAD4D3">
      <w:pPr>
        <w:keepLines w:val="0"/>
        <w:pageBreakBefore w:val="0"/>
        <w:widowControl w:val="0"/>
        <w:kinsoku/>
        <w:wordWrap/>
        <w:overflowPunct/>
        <w:topLinePunct w:val="0"/>
        <w:autoSpaceDE/>
        <w:autoSpaceDN/>
        <w:bidi w:val="0"/>
        <w:adjustRightInd/>
        <w:spacing w:line="400" w:lineRule="exact"/>
        <w:ind w:firstLine="420" w:firstLineChars="200"/>
        <w:textAlignment w:val="auto"/>
        <w:rPr>
          <w:rFonts w:ascii="Times New Roman" w:hAnsi="Times New Roman" w:eastAsia="宋体" w:cs="Times New Roman"/>
          <w:szCs w:val="21"/>
          <w14:ligatures w14:val="none"/>
        </w:rPr>
      </w:pPr>
      <w:r>
        <w:rPr>
          <w:rFonts w:hint="eastAsia" w:ascii="Times New Roman" w:hAnsi="Times New Roman" w:eastAsia="宋体" w:cs="Times New Roman"/>
          <w:szCs w:val="21"/>
          <w14:ligatures w14:val="none"/>
        </w:rPr>
        <w:t>针对这一挑战，学界近年来日益关注骑行路径的智能优化问题。Souffriau等</w:t>
      </w:r>
      <w:r>
        <w:rPr>
          <w:rFonts w:hint="eastAsia" w:ascii="Times New Roman" w:hAnsi="Times New Roman" w:eastAsia="宋体" w:cs="Times New Roman"/>
          <w:szCs w:val="21"/>
          <w:vertAlign w:val="superscript"/>
          <w14:ligatures w14:val="none"/>
        </w:rPr>
        <w:t>[2]</w:t>
      </w:r>
      <w:r>
        <w:rPr>
          <w:rFonts w:hint="eastAsia" w:ascii="Times New Roman" w:hAnsi="Times New Roman" w:eastAsia="宋体" w:cs="Times New Roman"/>
          <w:szCs w:val="21"/>
          <w14:ligatures w14:val="none"/>
        </w:rPr>
        <w:t>率先将骑行路径规划建模为弧定向问题</w:t>
      </w:r>
      <w:r>
        <w:rPr>
          <w:rFonts w:hint="eastAsia" w:cs="Times New Roman"/>
          <w:szCs w:val="21"/>
          <w:lang w:eastAsia="zh-CN"/>
          <w14:ligatures w14:val="none"/>
        </w:rPr>
        <w:t>（</w:t>
      </w:r>
      <w:r>
        <w:rPr>
          <w:rFonts w:hint="eastAsia" w:ascii="Times New Roman" w:hAnsi="Times New Roman" w:eastAsia="宋体" w:cs="Times New Roman"/>
          <w:szCs w:val="21"/>
          <w14:ligatures w14:val="none"/>
        </w:rPr>
        <w:t>Arc Orienteering Problem, AOP</w:t>
      </w:r>
      <w:r>
        <w:rPr>
          <w:rFonts w:hint="eastAsia" w:cs="Times New Roman"/>
          <w:szCs w:val="21"/>
          <w:lang w:eastAsia="zh-CN"/>
          <w14:ligatures w14:val="none"/>
        </w:rPr>
        <w:t>）</w:t>
      </w:r>
      <w:r>
        <w:rPr>
          <w:rFonts w:hint="eastAsia" w:ascii="Times New Roman" w:hAnsi="Times New Roman" w:eastAsia="宋体" w:cs="Times New Roman"/>
          <w:szCs w:val="21"/>
          <w14:ligatures w14:val="none"/>
        </w:rPr>
        <w:t>，通过在路网弧段赋值收益，在资源约束下最大化总收益。这一建模方式契合骑行体验源于路段本身的特性，为风景、坡度、安全等路段属性的优化提供了理论基础。后续研究沿两个维度深化：一是模型结构优化，如Verbeeck等</w:t>
      </w:r>
      <w:r>
        <w:rPr>
          <w:rFonts w:hint="eastAsia" w:ascii="Times New Roman" w:hAnsi="Times New Roman" w:eastAsia="宋体" w:cs="Times New Roman"/>
          <w:szCs w:val="21"/>
          <w:vertAlign w:val="superscript"/>
          <w14:ligatures w14:val="none"/>
        </w:rPr>
        <w:t>[3]</w:t>
      </w:r>
      <w:r>
        <w:rPr>
          <w:rFonts w:hint="eastAsia" w:ascii="Times New Roman" w:hAnsi="Times New Roman" w:eastAsia="宋体" w:cs="Times New Roman"/>
          <w:szCs w:val="21"/>
          <w14:ligatures w14:val="none"/>
        </w:rPr>
        <w:t>引入起点灵活选择与顶点重复访问机制以提升解的实用性，Kaur等</w:t>
      </w:r>
      <w:r>
        <w:rPr>
          <w:rFonts w:hint="eastAsia" w:ascii="Times New Roman" w:hAnsi="Times New Roman" w:eastAsia="宋体" w:cs="Times New Roman"/>
          <w:szCs w:val="21"/>
          <w:vertAlign w:val="superscript"/>
          <w14:ligatures w14:val="none"/>
        </w:rPr>
        <w:t>[4]</w:t>
      </w:r>
      <w:r>
        <w:rPr>
          <w:rFonts w:hint="eastAsia" w:ascii="Times New Roman" w:hAnsi="Times New Roman" w:eastAsia="宋体" w:cs="Times New Roman"/>
          <w:szCs w:val="21"/>
          <w14:ligatures w14:val="none"/>
        </w:rPr>
        <w:t>则构建了融合通行成本与可导航性评分的路径评价体系；二是目标体系拓展，多目标协同优化成为主流趋势，如Tricoire等</w:t>
      </w:r>
      <w:r>
        <w:rPr>
          <w:rFonts w:hint="eastAsia" w:ascii="Times New Roman" w:hAnsi="Times New Roman" w:eastAsia="宋体" w:cs="Times New Roman"/>
          <w:szCs w:val="21"/>
          <w:vertAlign w:val="superscript"/>
          <w14:ligatures w14:val="none"/>
        </w:rPr>
        <w:t>[5]</w:t>
      </w:r>
      <w:r>
        <w:rPr>
          <w:rFonts w:hint="eastAsia" w:ascii="Times New Roman" w:hAnsi="Times New Roman" w:eastAsia="宋体" w:cs="Times New Roman"/>
          <w:szCs w:val="21"/>
          <w14:ligatures w14:val="none"/>
        </w:rPr>
        <w:t>权衡景观吸引力与碳排放，Dhein等</w:t>
      </w:r>
      <w:r>
        <w:rPr>
          <w:rFonts w:hint="eastAsia" w:ascii="Times New Roman" w:hAnsi="Times New Roman" w:eastAsia="宋体" w:cs="Times New Roman"/>
          <w:szCs w:val="21"/>
          <w:vertAlign w:val="superscript"/>
          <w14:ligatures w14:val="none"/>
        </w:rPr>
        <w:t>[6]</w:t>
      </w:r>
      <w:r>
        <w:rPr>
          <w:rFonts w:hint="eastAsia" w:ascii="Times New Roman" w:hAnsi="Times New Roman" w:eastAsia="宋体" w:cs="Times New Roman"/>
          <w:szCs w:val="21"/>
          <w14:ligatures w14:val="none"/>
        </w:rPr>
        <w:t>兼顾总收益与服务覆盖范围，Chen等</w:t>
      </w:r>
      <w:r>
        <w:rPr>
          <w:rFonts w:hint="eastAsia" w:ascii="Times New Roman" w:hAnsi="Times New Roman" w:eastAsia="宋体" w:cs="Times New Roman"/>
          <w:szCs w:val="21"/>
          <w:vertAlign w:val="superscript"/>
          <w14:ligatures w14:val="none"/>
        </w:rPr>
        <w:t>[7]</w:t>
      </w:r>
      <w:r>
        <w:rPr>
          <w:rFonts w:hint="eastAsia" w:ascii="Times New Roman" w:hAnsi="Times New Roman" w:eastAsia="宋体" w:cs="Times New Roman"/>
          <w:szCs w:val="21"/>
          <w14:ligatures w14:val="none"/>
        </w:rPr>
        <w:t>则在距离与景观质量间实现动态权衡。此外，环境动态性也得到重视：Chen等</w:t>
      </w:r>
      <w:r>
        <w:rPr>
          <w:rFonts w:hint="eastAsia" w:ascii="Times New Roman" w:hAnsi="Times New Roman" w:eastAsia="宋体" w:cs="Times New Roman"/>
          <w:szCs w:val="21"/>
          <w:vertAlign w:val="superscript"/>
          <w14:ligatures w14:val="none"/>
        </w:rPr>
        <w:t>[8]</w:t>
      </w:r>
      <w:r>
        <w:rPr>
          <w:rFonts w:hint="eastAsia" w:ascii="Times New Roman" w:hAnsi="Times New Roman" w:eastAsia="宋体" w:cs="Times New Roman"/>
          <w:szCs w:val="21"/>
          <w14:ligatures w14:val="none"/>
        </w:rPr>
        <w:t>将弧段属性建模为时变函数，Piedra-de-la-Cuadra与Ortega</w:t>
      </w:r>
      <w:r>
        <w:rPr>
          <w:rFonts w:hint="eastAsia" w:ascii="Times New Roman" w:hAnsi="Times New Roman" w:eastAsia="宋体" w:cs="Times New Roman"/>
          <w:szCs w:val="21"/>
          <w:vertAlign w:val="superscript"/>
          <w14:ligatures w14:val="none"/>
        </w:rPr>
        <w:t>[9]</w:t>
      </w:r>
      <w:r>
        <w:rPr>
          <w:rFonts w:hint="eastAsia" w:ascii="Times New Roman" w:hAnsi="Times New Roman" w:eastAsia="宋体" w:cs="Times New Roman"/>
          <w:szCs w:val="21"/>
          <w14:ligatures w14:val="none"/>
        </w:rPr>
        <w:t>则引入阶跃函数刻画吸引力变化并允许节点等待策略。</w:t>
      </w:r>
    </w:p>
    <w:p w14:paraId="46898C32">
      <w:pPr>
        <w:keepLines w:val="0"/>
        <w:pageBreakBefore w:val="0"/>
        <w:widowControl w:val="0"/>
        <w:kinsoku/>
        <w:wordWrap/>
        <w:overflowPunct/>
        <w:topLinePunct w:val="0"/>
        <w:autoSpaceDE/>
        <w:autoSpaceDN/>
        <w:bidi w:val="0"/>
        <w:adjustRightInd/>
        <w:spacing w:line="400" w:lineRule="exact"/>
        <w:ind w:firstLine="420" w:firstLineChars="200"/>
        <w:textAlignment w:val="auto"/>
        <w:rPr>
          <w:rFonts w:ascii="Good Times" w:hAnsi="Good Times" w:eastAsia="宋体" w:cs="Good Times"/>
          <w:szCs w:val="21"/>
          <w14:ligatures w14:val="none"/>
        </w:rPr>
      </w:pPr>
      <w:r>
        <w:rPr>
          <w:rFonts w:hint="eastAsia" w:ascii="Times New Roman" w:hAnsi="Times New Roman" w:eastAsia="宋体" w:cs="Times New Roman"/>
          <w:szCs w:val="21"/>
          <w14:ligatures w14:val="none"/>
        </w:rPr>
        <w:t>尽管上述研究取得显著进展，但两个核心局限仍制约其在真实场景中的适用性：（1）平行路径权衡缺失。现实路网中，同一节点对间常存在多条属性迥异的平行路径（如高效但单调的城市干道与耗时但风景优美的滨水绿道），为骑行者提供时间</w:t>
      </w:r>
      <w:r>
        <w:rPr>
          <w:rFonts w:hint="eastAsia" w:cs="Times New Roman"/>
          <w:szCs w:val="21"/>
          <w:lang w:eastAsia="zh-CN"/>
          <w14:ligatures w14:val="none"/>
        </w:rPr>
        <w:t>－</w:t>
      </w:r>
      <w:r>
        <w:rPr>
          <w:rFonts w:hint="eastAsia" w:ascii="Times New Roman" w:hAnsi="Times New Roman" w:eastAsia="宋体" w:cs="Times New Roman"/>
          <w:szCs w:val="21"/>
          <w14:ligatures w14:val="none"/>
        </w:rPr>
        <w:t>体验权衡空间。然而，现有模型通常将节点间连接简化为单一弧段，难以支持个性化决策；（2）节点价值低估。骑行体验具有</w:t>
      </w:r>
      <w:r>
        <w:rPr>
          <w:rFonts w:hint="eastAsia" w:cs="Times New Roman"/>
          <w:szCs w:val="21"/>
          <w:lang w:eastAsia="zh-CN"/>
          <w14:ligatures w14:val="none"/>
        </w:rPr>
        <w:t>“</w:t>
      </w:r>
      <w:r>
        <w:rPr>
          <w:rFonts w:hint="eastAsia" w:ascii="Times New Roman" w:hAnsi="Times New Roman" w:eastAsia="宋体" w:cs="Times New Roman"/>
          <w:szCs w:val="21"/>
          <w14:ligatures w14:val="none"/>
        </w:rPr>
        <w:t>行中有停、停中有赏</w:t>
      </w:r>
      <w:r>
        <w:rPr>
          <w:rFonts w:hint="eastAsia" w:cs="Times New Roman"/>
          <w:szCs w:val="21"/>
          <w:lang w:eastAsia="zh-CN"/>
          <w14:ligatures w14:val="none"/>
        </w:rPr>
        <w:t>”</w:t>
      </w:r>
      <w:r>
        <w:rPr>
          <w:rFonts w:hint="eastAsia" w:ascii="Times New Roman" w:hAnsi="Times New Roman" w:eastAsia="宋体" w:cs="Times New Roman"/>
          <w:szCs w:val="21"/>
          <w14:ligatures w14:val="none"/>
        </w:rPr>
        <w:t>特性，观景平台、文化地标、补给站等节点本身具有重要吸引力，但当前研究普遍“重弧轻点”，将节点视为路径附属结构，忽略了其对骑行满意度的独立贡献，导致难以推荐包含高价值节点停靠的实用路径</w:t>
      </w:r>
      <w:r>
        <w:rPr>
          <w:rFonts w:ascii="Good Times" w:hAnsi="Good Times" w:eastAsia="宋体" w:cs="Good Times"/>
          <w:szCs w:val="21"/>
          <w14:ligatures w14:val="none"/>
        </w:rPr>
        <w:t>。</w:t>
      </w:r>
    </w:p>
    <w:p w14:paraId="63B9F354">
      <w:pPr>
        <w:keepLines w:val="0"/>
        <w:pageBreakBefore w:val="0"/>
        <w:widowControl w:val="0"/>
        <w:kinsoku/>
        <w:wordWrap/>
        <w:overflowPunct/>
        <w:topLinePunct w:val="0"/>
        <w:autoSpaceDE/>
        <w:autoSpaceDN/>
        <w:bidi w:val="0"/>
        <w:adjustRightInd/>
        <w:spacing w:line="400" w:lineRule="exact"/>
        <w:ind w:firstLine="420" w:firstLineChars="200"/>
        <w:textAlignment w:val="auto"/>
        <w:rPr>
          <w:rFonts w:ascii="Times New Roman" w:hAnsi="Times New Roman" w:eastAsia="宋体" w:cs="Times New Roman"/>
          <w:szCs w:val="21"/>
          <w14:ligatures w14:val="none"/>
        </w:rPr>
      </w:pPr>
      <w:r>
        <w:rPr>
          <w:rFonts w:hint="eastAsia" w:ascii="Times New Roman" w:hAnsi="Times New Roman" w:eastAsia="宋体" w:cs="Times New Roman"/>
          <w:szCs w:val="21"/>
          <w14:ligatures w14:val="none"/>
        </w:rPr>
        <w:t>针对上述挑战，本文提出带节点收益的弧定向模型</w:t>
      </w:r>
      <w:r>
        <w:rPr>
          <w:rFonts w:hint="eastAsia" w:cs="Times New Roman"/>
          <w:szCs w:val="21"/>
          <w:lang w:eastAsia="zh-CN"/>
          <w14:ligatures w14:val="none"/>
        </w:rPr>
        <w:t>（</w:t>
      </w:r>
      <w:r>
        <w:rPr>
          <w:rFonts w:hint="eastAsia" w:ascii="Times New Roman" w:hAnsi="Times New Roman" w:eastAsia="宋体" w:cs="Times New Roman"/>
          <w:szCs w:val="21"/>
          <w14:ligatures w14:val="none"/>
        </w:rPr>
        <w:t>Arc Orienteering Problem with Node Profits, AONP</w:t>
      </w:r>
      <w:r>
        <w:rPr>
          <w:rFonts w:hint="eastAsia" w:cs="Times New Roman"/>
          <w:szCs w:val="21"/>
          <w:lang w:eastAsia="zh-CN"/>
          <w14:ligatures w14:val="none"/>
        </w:rPr>
        <w:t>）</w:t>
      </w:r>
      <w:r>
        <w:rPr>
          <w:rFonts w:hint="eastAsia" w:ascii="Times New Roman" w:hAnsi="Times New Roman" w:eastAsia="宋体" w:cs="Times New Roman"/>
          <w:szCs w:val="21"/>
          <w14:ligatures w14:val="none"/>
        </w:rPr>
        <w:t>，通过两项核心创新构建更真实的骑行规划模型：其一，显式建模平行路径，保留同一节点对间多条弧段在时间、景观等维度的属性差异，支持基于偏好的精细化权衡；其二，同步优化弧段收益与节点收益，将高价值节点纳入目标函数，准确刻画“行停结合”的骑行行为特征。</w:t>
      </w:r>
    </w:p>
    <w:p w14:paraId="04F7709F">
      <w:pPr>
        <w:keepLines w:val="0"/>
        <w:pageBreakBefore w:val="0"/>
        <w:widowControl w:val="0"/>
        <w:kinsoku/>
        <w:wordWrap/>
        <w:overflowPunct/>
        <w:topLinePunct w:val="0"/>
        <w:autoSpaceDE/>
        <w:autoSpaceDN/>
        <w:bidi w:val="0"/>
        <w:adjustRightInd/>
        <w:spacing w:line="400" w:lineRule="exact"/>
        <w:ind w:firstLine="420" w:firstLineChars="200"/>
        <w:textAlignment w:val="auto"/>
        <w:rPr>
          <w:rFonts w:ascii="Times New Roman" w:hAnsi="Times New Roman" w:eastAsia="宋体" w:cs="Times New Roman"/>
          <w:szCs w:val="21"/>
          <w14:ligatures w14:val="none"/>
        </w:rPr>
      </w:pPr>
      <w:r>
        <w:rPr>
          <w:rFonts w:hint="eastAsia" w:ascii="Times New Roman" w:hAnsi="Times New Roman" w:eastAsia="宋体" w:cs="Times New Roman"/>
          <w:szCs w:val="21"/>
          <w14:ligatures w14:val="none"/>
        </w:rPr>
        <w:t>在求解方法上，传统AOP研究依赖迭代局部搜索</w:t>
      </w:r>
      <w:r>
        <w:rPr>
          <w:rFonts w:hint="eastAsia" w:ascii="Times New Roman" w:hAnsi="Times New Roman" w:eastAsia="宋体" w:cs="Times New Roman"/>
          <w:szCs w:val="21"/>
          <w:vertAlign w:val="superscript"/>
          <w14:ligatures w14:val="none"/>
        </w:rPr>
        <w:t>[3]</w:t>
      </w:r>
      <w:r>
        <w:rPr>
          <w:rFonts w:hint="eastAsia" w:ascii="Times New Roman" w:hAnsi="Times New Roman" w:eastAsia="宋体" w:cs="Times New Roman"/>
          <w:szCs w:val="21"/>
          <w14:ligatures w14:val="none"/>
        </w:rPr>
        <w:t>、遗传算法</w:t>
      </w:r>
      <w:r>
        <w:rPr>
          <w:rFonts w:hint="eastAsia" w:ascii="Times New Roman" w:hAnsi="Times New Roman" w:eastAsia="宋体" w:cs="Times New Roman"/>
          <w:szCs w:val="21"/>
          <w:vertAlign w:val="superscript"/>
          <w14:ligatures w14:val="none"/>
        </w:rPr>
        <w:t>[6]</w:t>
      </w:r>
      <w:r>
        <w:rPr>
          <w:rFonts w:hint="eastAsia" w:ascii="Times New Roman" w:hAnsi="Times New Roman" w:eastAsia="宋体" w:cs="Times New Roman"/>
          <w:szCs w:val="21"/>
          <w14:ligatures w14:val="none"/>
        </w:rPr>
        <w:t>、模因算法</w:t>
      </w:r>
      <w:r>
        <w:rPr>
          <w:rFonts w:hint="eastAsia" w:ascii="Times New Roman" w:hAnsi="Times New Roman" w:eastAsia="宋体" w:cs="Times New Roman"/>
          <w:szCs w:val="21"/>
          <w:vertAlign w:val="superscript"/>
          <w14:ligatures w14:val="none"/>
        </w:rPr>
        <w:t>[7,8]</w:t>
      </w:r>
      <w:r>
        <w:rPr>
          <w:rFonts w:hint="eastAsia" w:ascii="Times New Roman" w:hAnsi="Times New Roman" w:eastAsia="宋体" w:cs="Times New Roman"/>
          <w:szCs w:val="21"/>
          <w14:ligatures w14:val="none"/>
        </w:rPr>
        <w:t>等元启发式方法，或分支定价</w:t>
      </w:r>
      <w:r>
        <w:rPr>
          <w:rFonts w:hint="eastAsia" w:ascii="Times New Roman" w:hAnsi="Times New Roman" w:eastAsia="宋体" w:cs="Times New Roman"/>
          <w:szCs w:val="21"/>
          <w:vertAlign w:val="superscript"/>
          <w14:ligatures w14:val="none"/>
        </w:rPr>
        <w:t>[5]</w:t>
      </w:r>
      <w:r>
        <w:rPr>
          <w:rFonts w:hint="eastAsia" w:ascii="Times New Roman" w:hAnsi="Times New Roman" w:eastAsia="宋体" w:cs="Times New Roman"/>
          <w:szCs w:val="21"/>
          <w14:ligatures w14:val="none"/>
        </w:rPr>
        <w:t>、分支定界</w:t>
      </w:r>
      <w:r>
        <w:rPr>
          <w:rFonts w:hint="eastAsia" w:ascii="Times New Roman" w:hAnsi="Times New Roman" w:eastAsia="宋体" w:cs="Times New Roman"/>
          <w:szCs w:val="21"/>
          <w:vertAlign w:val="superscript"/>
          <w14:ligatures w14:val="none"/>
        </w:rPr>
        <w:t>[10]</w:t>
      </w:r>
      <w:r>
        <w:rPr>
          <w:rFonts w:hint="eastAsia" w:ascii="Times New Roman" w:hAnsi="Times New Roman" w:eastAsia="宋体" w:cs="Times New Roman"/>
          <w:szCs w:val="21"/>
          <w14:ligatures w14:val="none"/>
        </w:rPr>
        <w:t>等精确算法。然而，这些方法高度依赖专家经验进行算子设计与参数调优，自动化程度低，面对</w:t>
      </w:r>
      <w:r>
        <w:rPr>
          <w:rFonts w:hint="eastAsia" w:cs="Times New Roman"/>
          <w:szCs w:val="21"/>
          <w:lang w:eastAsia="zh-CN"/>
          <w14:ligatures w14:val="none"/>
        </w:rPr>
        <w:t>AONP</w:t>
      </w:r>
      <w:r>
        <w:rPr>
          <w:rFonts w:hint="eastAsia" w:ascii="Times New Roman" w:hAnsi="Times New Roman" w:eastAsia="宋体" w:cs="Times New Roman"/>
          <w:szCs w:val="21"/>
          <w14:ligatures w14:val="none"/>
        </w:rPr>
        <w:t>这类结构复杂的新问题时迁移性受限。近年兴起的大语言模型（LLM）为组合优化提供了新范式，其强大的语义理解与代码生成能力可自动设计优化算子</w:t>
      </w:r>
      <w:r>
        <w:rPr>
          <w:rFonts w:hint="eastAsia" w:ascii="Times New Roman" w:hAnsi="Times New Roman" w:eastAsia="宋体" w:cs="Times New Roman"/>
          <w:szCs w:val="21"/>
          <w:vertAlign w:val="superscript"/>
          <w14:ligatures w14:val="none"/>
        </w:rPr>
        <w:t>[11]</w:t>
      </w:r>
      <w:r>
        <w:rPr>
          <w:rFonts w:hint="eastAsia" w:ascii="Times New Roman" w:hAnsi="Times New Roman" w:eastAsia="宋体" w:cs="Times New Roman"/>
          <w:szCs w:val="21"/>
          <w14:ligatures w14:val="none"/>
        </w:rPr>
        <w:t>，但面临幻觉输出、提示敏感及复杂约束推理脆弱等挑战</w:t>
      </w:r>
      <w:r>
        <w:rPr>
          <w:rFonts w:hint="eastAsia" w:ascii="Times New Roman" w:hAnsi="Times New Roman" w:eastAsia="宋体" w:cs="Times New Roman"/>
          <w:szCs w:val="21"/>
          <w:vertAlign w:val="superscript"/>
          <w14:ligatures w14:val="none"/>
        </w:rPr>
        <w:t>[12,13]</w:t>
      </w:r>
      <w:r>
        <w:rPr>
          <w:rFonts w:hint="eastAsia" w:ascii="Times New Roman" w:hAnsi="Times New Roman" w:eastAsia="宋体" w:cs="Times New Roman"/>
          <w:szCs w:val="21"/>
          <w14:ligatures w14:val="none"/>
        </w:rPr>
        <w:t>。</w:t>
      </w:r>
    </w:p>
    <w:p w14:paraId="53F32E05">
      <w:pPr>
        <w:keepNext w:val="0"/>
        <w:keepLines w:val="0"/>
        <w:pageBreakBefore w:val="0"/>
        <w:widowControl w:val="0"/>
        <w:kinsoku/>
        <w:wordWrap/>
        <w:overflowPunct/>
        <w:topLinePunct w:val="0"/>
        <w:autoSpaceDE/>
        <w:autoSpaceDN/>
        <w:bidi w:val="0"/>
        <w:adjustRightInd/>
        <w:snapToGrid/>
        <w:spacing w:line="400" w:lineRule="exact"/>
        <w:ind w:firstLine="420"/>
        <w:textAlignment w:val="auto"/>
      </w:pPr>
      <w:r>
        <w:rPr>
          <w:rFonts w:hint="eastAsia" w:ascii="Times New Roman" w:hAnsi="Times New Roman" w:eastAsia="宋体" w:cs="Times New Roman"/>
          <w:szCs w:val="21"/>
          <w14:ligatures w14:val="none"/>
        </w:rPr>
        <w:t>为此，本文设计LLM</w:t>
      </w:r>
      <w:r>
        <w:rPr>
          <w:rFonts w:hint="eastAsia" w:cs="Times New Roman"/>
          <w:szCs w:val="21"/>
          <w:lang w:val="en-US" w:eastAsia="zh-CN"/>
          <w14:ligatures w14:val="none"/>
        </w:rPr>
        <w:t>强化</w:t>
      </w:r>
      <w:r>
        <w:rPr>
          <w:rFonts w:hint="eastAsia" w:ascii="Times New Roman" w:hAnsi="Times New Roman" w:eastAsia="宋体" w:cs="Times New Roman"/>
          <w:szCs w:val="21"/>
          <w14:ligatures w14:val="none"/>
        </w:rPr>
        <w:t>反思型</w:t>
      </w:r>
      <w:r>
        <w:rPr>
          <w:rFonts w:hint="eastAsia" w:cs="Times New Roman"/>
          <w:szCs w:val="21"/>
          <w:lang w:val="en-US" w:eastAsia="zh-CN"/>
          <w14:ligatures w14:val="none"/>
        </w:rPr>
        <w:t>进化</w:t>
      </w:r>
      <w:r>
        <w:rPr>
          <w:rFonts w:hint="eastAsia" w:ascii="Times New Roman" w:hAnsi="Times New Roman" w:eastAsia="宋体" w:cs="Times New Roman"/>
          <w:szCs w:val="21"/>
          <w14:ligatures w14:val="none"/>
        </w:rPr>
        <w:t>算法（</w:t>
      </w:r>
      <w:r>
        <w:rPr>
          <w:rFonts w:hint="eastAsia" w:ascii="Times New Roman" w:hAnsi="Times New Roman" w:eastAsia="宋体" w:cs="Times New Roman"/>
          <w:b/>
          <w:bCs/>
          <w:szCs w:val="21"/>
          <w14:ligatures w14:val="none"/>
        </w:rPr>
        <w:t>L</w:t>
      </w:r>
      <w:r>
        <w:rPr>
          <w:rFonts w:hint="eastAsia" w:ascii="Times New Roman" w:hAnsi="Times New Roman" w:eastAsia="宋体" w:cs="Times New Roman"/>
          <w:szCs w:val="21"/>
          <w14:ligatures w14:val="none"/>
        </w:rPr>
        <w:t xml:space="preserve">LM-Enhanced </w:t>
      </w:r>
      <w:r>
        <w:rPr>
          <w:rFonts w:hint="eastAsia" w:ascii="Times New Roman" w:hAnsi="Times New Roman" w:eastAsia="宋体" w:cs="Times New Roman"/>
          <w:b/>
          <w:bCs/>
          <w:szCs w:val="21"/>
          <w14:ligatures w14:val="none"/>
        </w:rPr>
        <w:t>R</w:t>
      </w:r>
      <w:r>
        <w:rPr>
          <w:rFonts w:hint="eastAsia" w:ascii="Times New Roman" w:hAnsi="Times New Roman" w:eastAsia="宋体" w:cs="Times New Roman"/>
          <w:szCs w:val="21"/>
          <w14:ligatures w14:val="none"/>
        </w:rPr>
        <w:t xml:space="preserve">eflective </w:t>
      </w:r>
      <w:r>
        <w:rPr>
          <w:rFonts w:hint="default" w:ascii="Times New Roman Bold" w:hAnsi="Times New Roman Bold" w:cs="Times New Roman Bold"/>
          <w:b/>
          <w:bCs/>
          <w:szCs w:val="21"/>
          <w:lang w:val="en-US" w:eastAsia="zh-CN"/>
          <w14:ligatures w14:val="none"/>
        </w:rPr>
        <w:t>E</w:t>
      </w:r>
      <w:r>
        <w:rPr>
          <w:rFonts w:hint="eastAsia" w:ascii="Times New Roman" w:hAnsi="Times New Roman" w:eastAsia="宋体" w:cs="Times New Roman"/>
          <w:szCs w:val="21"/>
          <w14:ligatures w14:val="none"/>
        </w:rPr>
        <w:t xml:space="preserve">volutionary </w:t>
      </w:r>
      <w:r>
        <w:rPr>
          <w:rFonts w:hint="eastAsia" w:ascii="Times New Roman" w:hAnsi="Times New Roman" w:eastAsia="宋体" w:cs="Times New Roman"/>
          <w:b/>
          <w:bCs/>
          <w:szCs w:val="21"/>
          <w14:ligatures w14:val="none"/>
        </w:rPr>
        <w:t>A</w:t>
      </w:r>
      <w:r>
        <w:rPr>
          <w:rFonts w:hint="eastAsia" w:ascii="Times New Roman" w:hAnsi="Times New Roman" w:eastAsia="宋体" w:cs="Times New Roman"/>
          <w:szCs w:val="21"/>
          <w14:ligatures w14:val="none"/>
        </w:rPr>
        <w:t xml:space="preserve">lgorithm, </w:t>
      </w:r>
      <w:r>
        <w:rPr>
          <w:rFonts w:hint="eastAsia" w:ascii="Times New Roman" w:hAnsi="Times New Roman" w:eastAsia="宋体" w:cs="Times New Roman"/>
          <w:color w:val="000000" w:themeColor="text1"/>
          <w:sz w:val="21"/>
          <w:szCs w:val="21"/>
          <w:lang w:val="en-US" w:eastAsia="zh-CN" w:bidi="ar-SA"/>
          <w14:textFill>
            <w14:solidFill>
              <w14:schemeClr w14:val="tx1"/>
            </w14:solidFill>
          </w14:textFill>
          <w14:ligatures w14:val="none"/>
        </w:rPr>
        <w:t>Lr</w:t>
      </w:r>
      <w:r>
        <w:rPr>
          <w:rFonts w:hint="eastAsia" w:cs="Times New Roman"/>
          <w:color w:val="000000" w:themeColor="text1"/>
          <w:sz w:val="21"/>
          <w:szCs w:val="21"/>
          <w:lang w:val="en-US" w:eastAsia="zh-CN" w:bidi="ar-SA"/>
          <w14:textFill>
            <w14:solidFill>
              <w14:schemeClr w14:val="tx1"/>
            </w14:solidFill>
          </w14:textFill>
          <w14:ligatures w14:val="none"/>
        </w:rPr>
        <w:t>E</w:t>
      </w:r>
      <w:r>
        <w:rPr>
          <w:rFonts w:hint="eastAsia" w:ascii="Times New Roman" w:hAnsi="Times New Roman" w:eastAsia="宋体" w:cs="Times New Roman"/>
          <w:color w:val="000000" w:themeColor="text1"/>
          <w:sz w:val="21"/>
          <w:szCs w:val="21"/>
          <w:lang w:val="en-US" w:eastAsia="zh-CN" w:bidi="ar-SA"/>
          <w14:textFill>
            <w14:solidFill>
              <w14:schemeClr w14:val="tx1"/>
            </w14:solidFill>
          </w14:textFill>
          <w14:ligatures w14:val="none"/>
        </w:rPr>
        <w:t>A</w:t>
      </w:r>
      <w:r>
        <w:rPr>
          <w:rFonts w:hint="eastAsia" w:ascii="Times New Roman" w:hAnsi="Times New Roman" w:eastAsia="宋体" w:cs="Times New Roman"/>
          <w:szCs w:val="21"/>
          <w14:ligatures w14:val="none"/>
        </w:rPr>
        <w:t>），创新性地将大语言模型嵌入进化框架。与传统方法不同，</w:t>
      </w:r>
      <w:r>
        <w:rPr>
          <w:rFonts w:hint="eastAsia" w:cs="Times New Roman"/>
          <w:color w:val="000000" w:themeColor="text1"/>
          <w:szCs w:val="21"/>
          <w:lang w:eastAsia="zh-CN"/>
          <w14:textFill>
            <w14:solidFill>
              <w14:schemeClr w14:val="tx1"/>
            </w14:solidFill>
          </w14:textFill>
          <w14:ligatures w14:val="none"/>
        </w:rPr>
        <w:t>Lr</w:t>
      </w:r>
      <w:ins w:id="0" w:author="范金尚" w:date="2025-12-30T15:50:54Z">
        <w:r>
          <w:rPr>
            <w:rFonts w:hint="eastAsia" w:cs="Times New Roman"/>
            <w:color w:val="000000" w:themeColor="text1"/>
            <w:szCs w:val="21"/>
            <w:lang w:val="en-US" w:eastAsia="zh-CN"/>
            <w14:textFill>
              <w14:solidFill>
                <w14:schemeClr w14:val="tx1"/>
              </w14:solidFill>
            </w14:textFill>
            <w14:ligatures w14:val="none"/>
          </w:rPr>
          <w:t>E</w:t>
        </w:r>
      </w:ins>
      <w:r>
        <w:rPr>
          <w:rFonts w:hint="eastAsia" w:cs="Times New Roman"/>
          <w:color w:val="000000" w:themeColor="text1"/>
          <w:szCs w:val="21"/>
          <w:lang w:eastAsia="zh-CN"/>
          <w14:textFill>
            <w14:solidFill>
              <w14:schemeClr w14:val="tx1"/>
            </w14:solidFill>
          </w14:textFill>
          <w14:ligatures w14:val="none"/>
        </w:rPr>
        <w:t>A</w:t>
      </w:r>
      <w:r>
        <w:rPr>
          <w:rFonts w:hint="eastAsia" w:ascii="Times New Roman" w:hAnsi="Times New Roman" w:eastAsia="宋体" w:cs="Times New Roman"/>
          <w:szCs w:val="21"/>
          <w14:ligatures w14:val="none"/>
        </w:rPr>
        <w:t>通过LLM的模式识别与语境推理能力动态生成优化算子，并引入经验树反思机制实现策略的自我迭代与优化。该人机协同范式不仅摆脱对专家知识的过度依赖，更有可能发现超越人类直觉的新型启发式策略，为复杂组合优化问题的自动化求解提供新思路</w:t>
      </w:r>
      <w:r>
        <w:rPr>
          <w:rFonts w:hint="eastAsia" w:cs="Times New Roman"/>
          <w:szCs w:val="21"/>
          <w:lang w:eastAsia="zh-CN"/>
          <w14:ligatures w14:val="none"/>
        </w:rPr>
        <w:t>。</w:t>
      </w:r>
      <w:bookmarkEnd w:id="0"/>
      <w:bookmarkStart w:id="1" w:name="_Hlk205408902"/>
      <w:bookmarkStart w:id="2" w:name="OLE_LINK35"/>
      <w:bookmarkStart w:id="3" w:name="_Hlk205391219"/>
      <w:bookmarkStart w:id="4" w:name="_Hlk205405475"/>
    </w:p>
    <w:p w14:paraId="3343F54D">
      <w:pPr>
        <w:keepLines w:val="0"/>
        <w:pageBreakBefore w:val="0"/>
        <w:widowControl w:val="0"/>
        <w:kinsoku/>
        <w:wordWrap/>
        <w:overflowPunct/>
        <w:topLinePunct w:val="0"/>
        <w:autoSpaceDE/>
        <w:autoSpaceDN/>
        <w:bidi w:val="0"/>
        <w:adjustRightInd/>
        <w:spacing w:before="156" w:beforeLines="50" w:line="400" w:lineRule="exact"/>
        <w:ind w:left="0" w:leftChars="0" w:firstLine="0" w:firstLineChars="0"/>
        <w:textAlignment w:val="auto"/>
        <w:rPr>
          <w:rFonts w:ascii="黑体" w:hAnsi="黑体" w:eastAsia="黑体" w:cs="Times New Roman"/>
          <w:sz w:val="28"/>
          <w:szCs w:val="28"/>
          <w14:ligatures w14:val="none"/>
        </w:rPr>
      </w:pPr>
      <w:bookmarkStart w:id="5" w:name="_Hlk205738554"/>
      <w:bookmarkStart w:id="6" w:name="OLE_LINK45"/>
      <w:bookmarkStart w:id="7" w:name="OLE_LINK17"/>
      <w:bookmarkStart w:id="8" w:name="OLE_LINK30"/>
      <w:r>
        <w:rPr>
          <w:rFonts w:ascii="黑体" w:hAnsi="黑体" w:eastAsia="黑体" w:cs="Times New Roman"/>
          <w:sz w:val="28"/>
          <w:szCs w:val="28"/>
          <w14:ligatures w14:val="none"/>
        </w:rPr>
        <w:t>2 问题描述及数学模型</w:t>
      </w:r>
    </w:p>
    <w:p w14:paraId="51265ED1">
      <w:pPr>
        <w:keepLines w:val="0"/>
        <w:pageBreakBefore w:val="0"/>
        <w:widowControl w:val="0"/>
        <w:kinsoku/>
        <w:wordWrap/>
        <w:overflowPunct/>
        <w:topLinePunct w:val="0"/>
        <w:autoSpaceDE/>
        <w:autoSpaceDN/>
        <w:bidi w:val="0"/>
        <w:adjustRightInd/>
        <w:spacing w:line="400" w:lineRule="exact"/>
        <w:ind w:left="0" w:leftChars="0" w:firstLine="0" w:firstLineChars="0"/>
        <w:textAlignment w:val="auto"/>
        <w:rPr>
          <w:b/>
          <w:bCs/>
          <w:sz w:val="24"/>
          <w:szCs w:val="24"/>
        </w:rPr>
      </w:pPr>
      <w:r>
        <w:rPr>
          <w:rFonts w:ascii="Times New Roman" w:hAnsi="Times New Roman" w:cs="Times New Roman"/>
          <w:b/>
          <w:bCs/>
          <w:sz w:val="24"/>
          <w:szCs w:val="24"/>
        </w:rPr>
        <w:t xml:space="preserve">2.1 </w:t>
      </w:r>
      <w:r>
        <w:rPr>
          <w:rFonts w:hint="eastAsia" w:ascii="宋体" w:hAnsi="宋体" w:eastAsia="宋体"/>
          <w:b/>
          <w:bCs/>
          <w:sz w:val="24"/>
          <w:szCs w:val="24"/>
        </w:rPr>
        <w:t>问题描述</w:t>
      </w:r>
    </w:p>
    <w:p w14:paraId="1DDAEB6C">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default" w:ascii="DejaVu Math TeX Gyre" w:hAnsi="DejaVu Math TeX Gyre" w:cs="DejaVu Math TeX Gyre"/>
        </w:rPr>
      </w:pPr>
      <w:r>
        <w:rPr>
          <w:rFonts w:hint="eastAsia" w:ascii="DejaVu Math TeX Gyre" w:hAnsi="DejaVu Math TeX Gyre" w:cs="DejaVu Math TeX Gyre"/>
          <w:lang w:val="en-US" w:eastAsia="zh-CN"/>
        </w:rPr>
        <w:t>本</w:t>
      </w:r>
      <w:r>
        <w:rPr>
          <w:rFonts w:hint="default" w:ascii="DejaVu Math TeX Gyre" w:hAnsi="DejaVu Math TeX Gyre" w:cs="DejaVu Math TeX Gyre"/>
        </w:rPr>
        <w:t>问题定义在一个有向多重图</w:t>
      </w:r>
      <m:oMath>
        <m:r>
          <m:rPr/>
          <w:rPr>
            <w:rFonts w:hint="default" w:ascii="DejaVu Math TeX Gyre" w:hAnsi="DejaVu Math TeX Gyre" w:cs="DejaVu Math TeX Gyre"/>
          </w:rPr>
          <m:t>G=(V,E)</m:t>
        </m:r>
      </m:oMath>
      <w:r>
        <w:rPr>
          <w:rFonts w:hint="default" w:ascii="DejaVu Math TeX Gyre" w:hAnsi="DejaVu Math TeX Gyre" w:cs="DejaVu Math TeX Gyre"/>
        </w:rPr>
        <w:t>上。节点集合</w:t>
      </w:r>
      <m:oMath>
        <m:r>
          <m:rPr/>
          <w:rPr>
            <w:rFonts w:hint="default" w:ascii="DejaVu Math TeX Gyre" w:hAnsi="DejaVu Math TeX Gyre" w:cs="DejaVu Math TeX Gyre"/>
          </w:rPr>
          <m:t>V=</m:t>
        </m:r>
        <m:d>
          <m:dPr>
            <m:begChr m:val="{"/>
            <m:endChr m:val="}"/>
            <m:ctrlPr>
              <w:rPr>
                <w:rFonts w:hint="default" w:ascii="DejaVu Math TeX Gyre" w:hAnsi="DejaVu Math TeX Gyre" w:cs="DejaVu Math TeX Gyre"/>
                <w:i/>
              </w:rPr>
            </m:ctrlPr>
          </m:dPr>
          <m:e>
            <m:r>
              <m:rPr/>
              <w:rPr>
                <w:rFonts w:hint="default" w:ascii="DejaVu Math TeX Gyre" w:hAnsi="DejaVu Math TeX Gyre" w:cs="DejaVu Math TeX Gyre"/>
              </w:rPr>
              <m:t>0</m:t>
            </m:r>
            <m:ctrlPr>
              <w:rPr>
                <w:rFonts w:hint="default" w:ascii="DejaVu Math TeX Gyre" w:hAnsi="DejaVu Math TeX Gyre" w:cs="DejaVu Math TeX Gyre"/>
                <w:i/>
              </w:rPr>
            </m:ctrlPr>
          </m:e>
        </m:d>
        <m:r>
          <m:rPr/>
          <w:rPr>
            <w:rFonts w:hint="default" w:ascii="DejaVu Math TeX Gyre" w:hAnsi="DejaVu Math TeX Gyre" w:cs="DejaVu Math TeX Gyre"/>
          </w:rPr>
          <m:t>∪N∪</m:t>
        </m:r>
        <m:d>
          <m:dPr>
            <m:begChr m:val="{"/>
            <m:endChr m:val="}"/>
            <m:ctrlPr>
              <w:rPr>
                <w:rFonts w:hint="default" w:ascii="DejaVu Math TeX Gyre" w:hAnsi="DejaVu Math TeX Gyre" w:cs="DejaVu Math TeX Gyre"/>
                <w:i/>
              </w:rPr>
            </m:ctrlPr>
          </m:dPr>
          <m:e>
            <m:r>
              <m:rPr/>
              <w:rPr>
                <w:rFonts w:hint="default" w:ascii="DejaVu Math TeX Gyre" w:hAnsi="DejaVu Math TeX Gyre" w:cs="DejaVu Math TeX Gyre"/>
              </w:rPr>
              <m:t>n+1</m:t>
            </m:r>
            <m:ctrlPr>
              <w:rPr>
                <w:rFonts w:hint="default" w:ascii="DejaVu Math TeX Gyre" w:hAnsi="DejaVu Math TeX Gyre" w:cs="DejaVu Math TeX Gyre"/>
                <w:i/>
              </w:rPr>
            </m:ctrlPr>
          </m:e>
        </m:d>
      </m:oMath>
      <w:r>
        <w:rPr>
          <w:rFonts w:hint="default" w:ascii="DejaVu Math TeX Gyre" w:hAnsi="DejaVu Math TeX Gyre" w:cs="DejaVu Math TeX Gyre"/>
        </w:rPr>
        <w:t xml:space="preserve">包括唯一的起点（节点 0）、唯一的终点（节点 </w:t>
      </w:r>
      <m:oMath>
        <m:r>
          <m:rPr/>
          <w:rPr>
            <w:rFonts w:hint="default" w:ascii="DejaVu Math TeX Gyre" w:hAnsi="DejaVu Math TeX Gyre" w:cs="DejaVu Math TeX Gyre"/>
          </w:rPr>
          <m:t>n+1</m:t>
        </m:r>
      </m:oMath>
      <w:r>
        <w:rPr>
          <w:rFonts w:hint="default" w:ascii="DejaVu Math TeX Gyre" w:hAnsi="DejaVu Math TeX Gyre" w:cs="DejaVu Math TeX Gyre"/>
        </w:rPr>
        <w:t>），以及</w:t>
      </w:r>
      <w:r>
        <w:rPr>
          <w:rFonts w:hint="eastAsia" w:ascii="DejaVu Math TeX Gyre" w:hAnsi="DejaVu Math TeX Gyre" w:cs="DejaVu Math TeX Gyre"/>
          <w:lang w:val="en-US" w:eastAsia="zh-CN"/>
        </w:rPr>
        <w:t>中间</w:t>
      </w:r>
      <w:r>
        <w:rPr>
          <w:rFonts w:hint="default" w:ascii="DejaVu Math TeX Gyre" w:hAnsi="DejaVu Math TeX Gyre" w:cs="DejaVu Math TeX Gyre"/>
        </w:rPr>
        <w:t>兴趣点集合</w:t>
      </w:r>
      <m:oMath>
        <m:r>
          <m:rPr/>
          <w:rPr>
            <w:rFonts w:hint="default" w:ascii="DejaVu Math TeX Gyre" w:hAnsi="DejaVu Math TeX Gyre" w:cs="DejaVu Math TeX Gyre"/>
            <w:szCs w:val="21"/>
          </w:rPr>
          <m:t>N=</m:t>
        </m:r>
        <m:d>
          <m:dPr>
            <m:begChr m:val="{"/>
            <m:endChr m:val="}"/>
            <m:ctrlPr>
              <w:rPr>
                <w:rFonts w:hint="default" w:ascii="DejaVu Math TeX Gyre" w:hAnsi="DejaVu Math TeX Gyre" w:cs="DejaVu Math TeX Gyre"/>
                <w:i/>
                <w:kern w:val="2"/>
                <w:szCs w:val="21"/>
                <w14:ligatures w14:val="standardContextual"/>
              </w:rPr>
            </m:ctrlPr>
          </m:dPr>
          <m:e>
            <m:r>
              <m:rPr/>
              <w:rPr>
                <w:rFonts w:hint="default" w:ascii="DejaVu Math TeX Gyre" w:hAnsi="DejaVu Math TeX Gyre" w:cs="DejaVu Math TeX Gyre"/>
                <w:szCs w:val="21"/>
              </w:rPr>
              <m:t>1,2,...,n</m:t>
            </m:r>
            <m:ctrlPr>
              <w:rPr>
                <w:rFonts w:hint="default" w:ascii="DejaVu Math TeX Gyre" w:hAnsi="DejaVu Math TeX Gyre" w:cs="DejaVu Math TeX Gyre"/>
                <w:i/>
                <w:kern w:val="2"/>
                <w:szCs w:val="21"/>
                <w14:ligatures w14:val="standardContextual"/>
              </w:rPr>
            </m:ctrlPr>
          </m:e>
        </m:d>
      </m:oMath>
      <w:r>
        <w:rPr>
          <w:rFonts w:hint="default" w:ascii="DejaVu Math TeX Gyre" w:hAnsi="DejaVu Math TeX Gyre" w:cs="DejaVu Math TeX Gyre"/>
        </w:rPr>
        <w:t>。每个兴趣点</w:t>
      </w:r>
      <m:oMath>
        <m:r>
          <m:rPr/>
          <w:rPr>
            <w:rFonts w:hint="default" w:ascii="DejaVu Math TeX Gyre" w:hAnsi="DejaVu Math TeX Gyre" w:cs="DejaVu Math TeX Gyre"/>
          </w:rPr>
          <m:t>i∈N</m:t>
        </m:r>
      </m:oMath>
      <w:r>
        <w:rPr>
          <w:rFonts w:hint="default" w:ascii="DejaVu Math TeX Gyre" w:hAnsi="DejaVu Math TeX Gyre" w:cs="DejaVu Math TeX Gyre"/>
        </w:rPr>
        <w:t>关联两个非负属性：停留时间</w:t>
      </w:r>
      <m:oMath>
        <m:sSub>
          <m:sSubPr>
            <m:ctrlPr>
              <w:rPr>
                <w:rFonts w:hint="default" w:ascii="DejaVu Math TeX Gyre" w:hAnsi="DejaVu Math TeX Gyre" w:cs="DejaVu Math TeX Gyre"/>
                <w:i/>
              </w:rPr>
            </m:ctrlPr>
          </m:sSubPr>
          <m:e>
            <m:r>
              <m:rPr/>
              <w:rPr>
                <w:rFonts w:hint="default" w:ascii="DejaVu Math TeX Gyre" w:hAnsi="DejaVu Math TeX Gyre" w:cs="DejaVu Math TeX Gyre"/>
              </w:rPr>
              <m:t>s</m:t>
            </m:r>
            <m:ctrlPr>
              <w:rPr>
                <w:rFonts w:hint="default" w:ascii="DejaVu Math TeX Gyre" w:hAnsi="DejaVu Math TeX Gyre" w:cs="DejaVu Math TeX Gyre"/>
                <w:i/>
              </w:rPr>
            </m:ctrlPr>
          </m:e>
          <m:sub>
            <m:r>
              <m:rPr/>
              <w:rPr>
                <w:rFonts w:hint="default" w:ascii="DejaVu Math TeX Gyre" w:hAnsi="DejaVu Math TeX Gyre" w:cs="DejaVu Math TeX Gyre"/>
              </w:rPr>
              <m:t>i</m:t>
            </m:r>
            <m:ctrlPr>
              <w:rPr>
                <w:rFonts w:hint="default" w:ascii="DejaVu Math TeX Gyre" w:hAnsi="DejaVu Math TeX Gyre" w:cs="DejaVu Math TeX Gyre"/>
                <w:i/>
              </w:rPr>
            </m:ctrlPr>
          </m:sub>
        </m:sSub>
      </m:oMath>
      <w:r>
        <w:rPr>
          <w:rFonts w:hint="default" w:ascii="DejaVu Math TeX Gyre" w:hAnsi="DejaVu Math TeX Gyre" w:cs="DejaVu Math TeX Gyre"/>
        </w:rPr>
        <w:t>和吸引力分数</w:t>
      </w:r>
      <m:oMath>
        <m:sSub>
          <m:sSubPr>
            <m:ctrlPr>
              <w:rPr>
                <w:rFonts w:hint="default" w:ascii="DejaVu Math TeX Gyre" w:hAnsi="DejaVu Math TeX Gyre" w:cs="DejaVu Math TeX Gyre"/>
                <w:i/>
              </w:rPr>
            </m:ctrlPr>
          </m:sSubPr>
          <m:e>
            <m:r>
              <m:rPr/>
              <w:rPr>
                <w:rFonts w:hint="default" w:ascii="DejaVu Math TeX Gyre" w:hAnsi="DejaVu Math TeX Gyre" w:cs="DejaVu Math TeX Gyre"/>
              </w:rPr>
              <m:t>p</m:t>
            </m:r>
            <m:ctrlPr>
              <w:rPr>
                <w:rFonts w:hint="default" w:ascii="DejaVu Math TeX Gyre" w:hAnsi="DejaVu Math TeX Gyre" w:cs="DejaVu Math TeX Gyre"/>
                <w:i/>
              </w:rPr>
            </m:ctrlPr>
          </m:e>
          <m:sub>
            <m:r>
              <m:rPr/>
              <w:rPr>
                <w:rFonts w:hint="default" w:ascii="DejaVu Math TeX Gyre" w:hAnsi="DejaVu Math TeX Gyre" w:cs="DejaVu Math TeX Gyre"/>
              </w:rPr>
              <m:t>i</m:t>
            </m:r>
            <m:ctrlPr>
              <w:rPr>
                <w:rFonts w:hint="default" w:ascii="DejaVu Math TeX Gyre" w:hAnsi="DejaVu Math TeX Gyre" w:cs="DejaVu Math TeX Gyre"/>
                <w:i/>
              </w:rPr>
            </m:ctrlPr>
          </m:sub>
        </m:sSub>
      </m:oMath>
      <w:r>
        <w:rPr>
          <w:rFonts w:hint="default" w:ascii="DejaVu Math TeX Gyre" w:hAnsi="DejaVu Math TeX Gyre" w:cs="DejaVu Math TeX Gyre"/>
        </w:rPr>
        <w:t>，分别表示在该点停留所需的时间消耗和所获得的体验价值。</w:t>
      </w:r>
    </w:p>
    <w:p w14:paraId="728656D6">
      <w:pPr>
        <w:keepNext w:val="0"/>
        <w:keepLines w:val="0"/>
        <w:pageBreakBefore w:val="0"/>
        <w:widowControl w:val="0"/>
        <w:kinsoku/>
        <w:wordWrap/>
        <w:overflowPunct/>
        <w:topLinePunct w:val="0"/>
        <w:autoSpaceDE/>
        <w:autoSpaceDN/>
        <w:bidi w:val="0"/>
        <w:adjustRightInd/>
        <w:snapToGrid w:val="0"/>
        <w:spacing w:line="400" w:lineRule="atLeast"/>
        <w:ind w:firstLine="420"/>
        <w:textAlignment w:val="auto"/>
        <w:rPr>
          <w:rFonts w:hint="default" w:ascii="DejaVu Math TeX Gyre" w:hAnsi="DejaVu Math TeX Gyre" w:cs="DejaVu Math TeX Gyre"/>
          <w:iCs/>
        </w:rPr>
      </w:pPr>
      <w:r>
        <w:rPr>
          <w:rFonts w:hint="default" w:ascii="DejaVu Math TeX Gyre" w:hAnsi="DejaVu Math TeX Gyre" w:cs="DejaVu Math TeX Gyre"/>
          <w:iCs/>
        </w:rPr>
        <w:t>弧集合</w:t>
      </w:r>
      <m:oMath>
        <m:r>
          <m:rPr/>
          <w:rPr>
            <w:rFonts w:hint="default" w:ascii="DejaVu Math TeX Gyre" w:hAnsi="DejaVu Math TeX Gyre" w:cs="DejaVu Math TeX Gyre"/>
          </w:rPr>
          <m:t>E</m:t>
        </m:r>
      </m:oMath>
      <w:r>
        <w:rPr>
          <w:rFonts w:hint="default" w:ascii="DejaVu Math TeX Gyre" w:hAnsi="DejaVu Math TeX Gyre" w:cs="DejaVu Math TeX Gyre"/>
          <w:iCs/>
        </w:rPr>
        <w:t>允许任意有序节点对</w:t>
      </w:r>
      <m:oMath>
        <m:d>
          <m:dPr>
            <m:ctrlPr>
              <w:rPr>
                <w:rFonts w:hint="default" w:ascii="DejaVu Math TeX Gyre" w:hAnsi="DejaVu Math TeX Gyre" w:cs="DejaVu Math TeX Gyre"/>
                <w:szCs w:val="21"/>
              </w:rPr>
            </m:ctrlPr>
          </m:dPr>
          <m:e>
            <m:r>
              <m:rPr/>
              <w:rPr>
                <w:rFonts w:hint="default" w:ascii="DejaVu Math TeX Gyre" w:hAnsi="DejaVu Math TeX Gyre" w:cs="DejaVu Math TeX Gyre"/>
                <w:szCs w:val="21"/>
              </w:rPr>
              <m:t>i</m:t>
            </m:r>
            <m:r>
              <m:rPr>
                <m:sty m:val="p"/>
              </m:rPr>
              <w:rPr>
                <w:rFonts w:hint="default" w:ascii="DejaVu Math TeX Gyre" w:hAnsi="DejaVu Math TeX Gyre" w:cs="DejaVu Math TeX Gyre"/>
                <w:szCs w:val="21"/>
              </w:rPr>
              <m:t>,</m:t>
            </m:r>
            <m:r>
              <m:rPr/>
              <w:rPr>
                <w:rFonts w:hint="default" w:ascii="DejaVu Math TeX Gyre" w:hAnsi="DejaVu Math TeX Gyre" w:cs="DejaVu Math TeX Gyre"/>
                <w:szCs w:val="21"/>
              </w:rPr>
              <m:t>j</m:t>
            </m:r>
            <m:ctrlPr>
              <w:rPr>
                <w:rFonts w:hint="default" w:ascii="DejaVu Math TeX Gyre" w:hAnsi="DejaVu Math TeX Gyre" w:cs="DejaVu Math TeX Gyre"/>
                <w:szCs w:val="21"/>
              </w:rPr>
            </m:ctrlPr>
          </m:e>
        </m:d>
        <m:r>
          <m:rPr>
            <m:sty m:val="p"/>
          </m:rPr>
          <w:rPr>
            <w:rFonts w:hint="default" w:ascii="DejaVu Math TeX Gyre" w:hAnsi="DejaVu Math TeX Gyre" w:cs="DejaVu Math TeX Gyre"/>
            <w:szCs w:val="21"/>
          </w:rPr>
          <m:t>∈</m:t>
        </m:r>
        <m:r>
          <m:rPr/>
          <w:rPr>
            <w:rFonts w:hint="default" w:ascii="DejaVu Math TeX Gyre" w:hAnsi="DejaVu Math TeX Gyre" w:cs="DejaVu Math TeX Gyre"/>
            <w:szCs w:val="21"/>
          </w:rPr>
          <m:t>V×V</m:t>
        </m:r>
      </m:oMath>
      <w:r>
        <w:rPr>
          <w:rFonts w:hint="default" w:ascii="DejaVu Math TeX Gyre" w:hAnsi="DejaVu Math TeX Gyre" w:cs="DejaVu Math TeX Gyre"/>
          <w:iCs/>
        </w:rPr>
        <w:t>之间存在多条平行弧，以刻画现实路网中同一OD对间多路径并存的情形。记</w:t>
      </w:r>
      <m:oMath>
        <m:r>
          <m:rPr/>
          <w:rPr>
            <w:rFonts w:hint="default" w:ascii="DejaVu Math TeX Gyre" w:hAnsi="DejaVu Math TeX Gyre" w:cs="DejaVu Math TeX Gyre"/>
            <w:szCs w:val="21"/>
          </w:rPr>
          <m:t>i</m:t>
        </m:r>
      </m:oMath>
      <w:r>
        <w:rPr>
          <w:rFonts w:hint="default" w:ascii="DejaVu Math TeX Gyre" w:hAnsi="DejaVu Math TeX Gyre" w:cs="DejaVu Math TeX Gyre"/>
          <w:szCs w:val="21"/>
        </w:rPr>
        <w:t>到</w:t>
      </w:r>
      <m:oMath>
        <m:r>
          <m:rPr/>
          <w:rPr>
            <w:rFonts w:hint="default" w:ascii="DejaVu Math TeX Gyre" w:hAnsi="DejaVu Math TeX Gyre" w:cs="DejaVu Math TeX Gyre"/>
            <w:szCs w:val="21"/>
          </w:rPr>
          <m:t>j</m:t>
        </m:r>
      </m:oMath>
      <w:r>
        <w:rPr>
          <w:rFonts w:hint="default" w:ascii="DejaVu Math TeX Gyre" w:hAnsi="DejaVu Math TeX Gyre" w:cs="DejaVu Math TeX Gyre"/>
          <w:szCs w:val="21"/>
        </w:rPr>
        <w:t>的平行弧集合为</w:t>
      </w:r>
      <m:oMath>
        <m:sSub>
          <m:sSubPr>
            <m:ctrlPr>
              <w:rPr>
                <w:rFonts w:hint="default" w:ascii="DejaVu Math TeX Gyre" w:hAnsi="DejaVu Math TeX Gyre" w:cs="DejaVu Math TeX Gyre"/>
                <w:i/>
                <w:szCs w:val="21"/>
              </w:rPr>
            </m:ctrlPr>
          </m:sSubPr>
          <m:e>
            <m:r>
              <m:rPr/>
              <w:rPr>
                <w:rFonts w:hint="default" w:ascii="DejaVu Math TeX Gyre" w:hAnsi="DejaVu Math TeX Gyre" w:cs="DejaVu Math TeX Gyre"/>
                <w:szCs w:val="21"/>
              </w:rPr>
              <m:t>E</m:t>
            </m:r>
            <m:ctrlPr>
              <w:rPr>
                <w:rFonts w:hint="default" w:ascii="DejaVu Math TeX Gyre" w:hAnsi="DejaVu Math TeX Gyre" w:cs="DejaVu Math TeX Gyre"/>
                <w:i/>
                <w:szCs w:val="21"/>
              </w:rPr>
            </m:ctrlPr>
          </m:e>
          <m:sub>
            <m:r>
              <m:rPr/>
              <w:rPr>
                <w:rFonts w:hint="default" w:ascii="DejaVu Math TeX Gyre" w:hAnsi="DejaVu Math TeX Gyre" w:cs="DejaVu Math TeX Gyre"/>
                <w:szCs w:val="21"/>
              </w:rPr>
              <m:t>ij</m:t>
            </m:r>
            <m:ctrlPr>
              <w:rPr>
                <w:rFonts w:hint="default" w:ascii="DejaVu Math TeX Gyre" w:hAnsi="DejaVu Math TeX Gyre" w:cs="DejaVu Math TeX Gyre"/>
                <w:i/>
                <w:szCs w:val="21"/>
              </w:rPr>
            </m:ctrlPr>
          </m:sub>
        </m:sSub>
        <m:r>
          <m:rPr/>
          <w:rPr>
            <w:rFonts w:hint="default" w:ascii="DejaVu Math TeX Gyre" w:hAnsi="DejaVu Math TeX Gyre" w:cs="DejaVu Math TeX Gyre"/>
            <w:szCs w:val="21"/>
          </w:rPr>
          <m:t>=</m:t>
        </m:r>
        <m:d>
          <m:dPr>
            <m:begChr m:val="{"/>
            <m:endChr m:val="}"/>
            <m:ctrlPr>
              <w:rPr>
                <w:rFonts w:hint="default" w:ascii="DejaVu Math TeX Gyre" w:hAnsi="DejaVu Math TeX Gyre" w:cs="DejaVu Math TeX Gyre"/>
                <w:i/>
                <w:szCs w:val="21"/>
              </w:rPr>
            </m:ctrlPr>
          </m:dPr>
          <m:e>
            <m:sSubSup>
              <m:sSubSupPr>
                <m:ctrlPr>
                  <w:rPr>
                    <w:rFonts w:hint="default" w:ascii="DejaVu Math TeX Gyre" w:hAnsi="DejaVu Math TeX Gyre" w:cs="DejaVu Math TeX Gyre"/>
                    <w:i/>
                    <w:szCs w:val="21"/>
                  </w:rPr>
                </m:ctrlPr>
              </m:sSubSupPr>
              <m:e>
                <m:r>
                  <m:rPr/>
                  <w:rPr>
                    <w:rFonts w:hint="default" w:ascii="DejaVu Math TeX Gyre" w:hAnsi="DejaVu Math TeX Gyre" w:cs="DejaVu Math TeX Gyre"/>
                    <w:szCs w:val="21"/>
                  </w:rPr>
                  <m:t>e</m:t>
                </m:r>
                <m:ctrlPr>
                  <w:rPr>
                    <w:rFonts w:hint="default" w:ascii="DejaVu Math TeX Gyre" w:hAnsi="DejaVu Math TeX Gyre" w:cs="DejaVu Math TeX Gyre"/>
                    <w:i/>
                    <w:szCs w:val="21"/>
                  </w:rPr>
                </m:ctrlPr>
              </m:e>
              <m:sub>
                <m:r>
                  <m:rPr/>
                  <w:rPr>
                    <w:rFonts w:hint="default" w:ascii="DejaVu Math TeX Gyre" w:hAnsi="DejaVu Math TeX Gyre" w:cs="DejaVu Math TeX Gyre"/>
                    <w:szCs w:val="21"/>
                  </w:rPr>
                  <m:t>ij</m:t>
                </m:r>
                <m:ctrlPr>
                  <w:rPr>
                    <w:rFonts w:hint="default" w:ascii="DejaVu Math TeX Gyre" w:hAnsi="DejaVu Math TeX Gyre" w:cs="DejaVu Math TeX Gyre"/>
                    <w:i/>
                    <w:szCs w:val="21"/>
                  </w:rPr>
                </m:ctrlPr>
              </m:sub>
              <m:sup>
                <m:r>
                  <m:rPr/>
                  <w:rPr>
                    <w:rFonts w:hint="default" w:ascii="DejaVu Math TeX Gyre" w:hAnsi="DejaVu Math TeX Gyre" w:cs="DejaVu Math TeX Gyre"/>
                    <w:szCs w:val="21"/>
                  </w:rPr>
                  <m:t>1</m:t>
                </m:r>
                <m:ctrlPr>
                  <w:rPr>
                    <w:rFonts w:hint="default" w:ascii="DejaVu Math TeX Gyre" w:hAnsi="DejaVu Math TeX Gyre" w:cs="DejaVu Math TeX Gyre"/>
                    <w:i/>
                    <w:szCs w:val="21"/>
                  </w:rPr>
                </m:ctrlPr>
              </m:sup>
            </m:sSubSup>
            <m:r>
              <m:rPr/>
              <w:rPr>
                <w:rFonts w:hint="default" w:ascii="DejaVu Math TeX Gyre" w:hAnsi="DejaVu Math TeX Gyre" w:cs="DejaVu Math TeX Gyre"/>
                <w:szCs w:val="21"/>
              </w:rPr>
              <m:t>,</m:t>
            </m:r>
            <m:sSubSup>
              <m:sSubSupPr>
                <m:ctrlPr>
                  <w:rPr>
                    <w:rFonts w:hint="default" w:ascii="DejaVu Math TeX Gyre" w:hAnsi="DejaVu Math TeX Gyre" w:cs="DejaVu Math TeX Gyre"/>
                    <w:i/>
                    <w:szCs w:val="21"/>
                  </w:rPr>
                </m:ctrlPr>
              </m:sSubSupPr>
              <m:e>
                <m:r>
                  <m:rPr/>
                  <w:rPr>
                    <w:rFonts w:hint="default" w:ascii="DejaVu Math TeX Gyre" w:hAnsi="DejaVu Math TeX Gyre" w:cs="DejaVu Math TeX Gyre"/>
                    <w:szCs w:val="21"/>
                  </w:rPr>
                  <m:t>e</m:t>
                </m:r>
                <m:ctrlPr>
                  <w:rPr>
                    <w:rFonts w:hint="default" w:ascii="DejaVu Math TeX Gyre" w:hAnsi="DejaVu Math TeX Gyre" w:cs="DejaVu Math TeX Gyre"/>
                    <w:i/>
                    <w:szCs w:val="21"/>
                  </w:rPr>
                </m:ctrlPr>
              </m:e>
              <m:sub>
                <m:r>
                  <m:rPr/>
                  <w:rPr>
                    <w:rFonts w:hint="default" w:ascii="DejaVu Math TeX Gyre" w:hAnsi="DejaVu Math TeX Gyre" w:cs="DejaVu Math TeX Gyre"/>
                    <w:szCs w:val="21"/>
                  </w:rPr>
                  <m:t>ij</m:t>
                </m:r>
                <m:ctrlPr>
                  <w:rPr>
                    <w:rFonts w:hint="default" w:ascii="DejaVu Math TeX Gyre" w:hAnsi="DejaVu Math TeX Gyre" w:cs="DejaVu Math TeX Gyre"/>
                    <w:i/>
                    <w:szCs w:val="21"/>
                  </w:rPr>
                </m:ctrlPr>
              </m:sub>
              <m:sup>
                <m:r>
                  <m:rPr/>
                  <w:rPr>
                    <w:rFonts w:hint="default" w:ascii="DejaVu Math TeX Gyre" w:hAnsi="DejaVu Math TeX Gyre" w:cs="DejaVu Math TeX Gyre"/>
                    <w:szCs w:val="21"/>
                  </w:rPr>
                  <m:t>2</m:t>
                </m:r>
                <m:ctrlPr>
                  <w:rPr>
                    <w:rFonts w:hint="default" w:ascii="DejaVu Math TeX Gyre" w:hAnsi="DejaVu Math TeX Gyre" w:cs="DejaVu Math TeX Gyre"/>
                    <w:i/>
                    <w:szCs w:val="21"/>
                  </w:rPr>
                </m:ctrlPr>
              </m:sup>
            </m:sSubSup>
            <m:r>
              <m:rPr/>
              <w:rPr>
                <w:rFonts w:hint="default" w:ascii="DejaVu Math TeX Gyre" w:hAnsi="DejaVu Math TeX Gyre" w:cs="DejaVu Math TeX Gyre"/>
                <w:szCs w:val="21"/>
              </w:rPr>
              <m:t>,…,</m:t>
            </m:r>
            <m:sSubSup>
              <m:sSubSupPr>
                <m:ctrlPr>
                  <w:rPr>
                    <w:rFonts w:hint="default" w:ascii="DejaVu Math TeX Gyre" w:hAnsi="DejaVu Math TeX Gyre" w:cs="DejaVu Math TeX Gyre"/>
                    <w:i/>
                    <w:szCs w:val="21"/>
                  </w:rPr>
                </m:ctrlPr>
              </m:sSubSupPr>
              <m:e>
                <m:r>
                  <m:rPr/>
                  <w:rPr>
                    <w:rFonts w:hint="default" w:ascii="DejaVu Math TeX Gyre" w:hAnsi="DejaVu Math TeX Gyre" w:cs="DejaVu Math TeX Gyre"/>
                    <w:szCs w:val="21"/>
                  </w:rPr>
                  <m:t>e</m:t>
                </m:r>
                <m:ctrlPr>
                  <w:rPr>
                    <w:rFonts w:hint="default" w:ascii="DejaVu Math TeX Gyre" w:hAnsi="DejaVu Math TeX Gyre" w:cs="DejaVu Math TeX Gyre"/>
                    <w:i/>
                    <w:szCs w:val="21"/>
                  </w:rPr>
                </m:ctrlPr>
              </m:e>
              <m:sub>
                <m:r>
                  <m:rPr/>
                  <w:rPr>
                    <w:rFonts w:hint="default" w:ascii="DejaVu Math TeX Gyre" w:hAnsi="DejaVu Math TeX Gyre" w:cs="DejaVu Math TeX Gyre"/>
                    <w:szCs w:val="21"/>
                  </w:rPr>
                  <m:t>ij</m:t>
                </m:r>
                <m:ctrlPr>
                  <w:rPr>
                    <w:rFonts w:hint="default" w:ascii="DejaVu Math TeX Gyre" w:hAnsi="DejaVu Math TeX Gyre" w:cs="DejaVu Math TeX Gyre"/>
                    <w:i/>
                    <w:szCs w:val="21"/>
                  </w:rPr>
                </m:ctrlPr>
              </m:sub>
              <m:sup>
                <m:sSub>
                  <m:sSubPr>
                    <m:ctrlPr>
                      <w:rPr>
                        <w:rFonts w:hint="default" w:ascii="DejaVu Math TeX Gyre" w:hAnsi="DejaVu Math TeX Gyre" w:cs="DejaVu Math TeX Gyre"/>
                        <w:i/>
                        <w:szCs w:val="21"/>
                      </w:rPr>
                    </m:ctrlPr>
                  </m:sSubPr>
                  <m:e>
                    <m:r>
                      <m:rPr/>
                      <w:rPr>
                        <w:rFonts w:hint="default" w:ascii="DejaVu Math TeX Gyre" w:hAnsi="DejaVu Math TeX Gyre" w:cs="DejaVu Math TeX Gyre"/>
                        <w:szCs w:val="21"/>
                      </w:rPr>
                      <m:t>k</m:t>
                    </m:r>
                    <m:ctrlPr>
                      <w:rPr>
                        <w:rFonts w:hint="default" w:ascii="DejaVu Math TeX Gyre" w:hAnsi="DejaVu Math TeX Gyre" w:cs="DejaVu Math TeX Gyre"/>
                        <w:i/>
                        <w:szCs w:val="21"/>
                      </w:rPr>
                    </m:ctrlPr>
                  </m:e>
                  <m:sub>
                    <m:r>
                      <m:rPr/>
                      <w:rPr>
                        <w:rFonts w:hint="default" w:ascii="DejaVu Math TeX Gyre" w:hAnsi="DejaVu Math TeX Gyre" w:cs="DejaVu Math TeX Gyre"/>
                        <w:szCs w:val="21"/>
                      </w:rPr>
                      <m:t>ij</m:t>
                    </m:r>
                    <m:ctrlPr>
                      <w:rPr>
                        <w:rFonts w:hint="default" w:ascii="DejaVu Math TeX Gyre" w:hAnsi="DejaVu Math TeX Gyre" w:cs="DejaVu Math TeX Gyre"/>
                        <w:i/>
                        <w:szCs w:val="21"/>
                      </w:rPr>
                    </m:ctrlPr>
                  </m:sub>
                </m:sSub>
                <m:ctrlPr>
                  <w:rPr>
                    <w:rFonts w:hint="default" w:ascii="DejaVu Math TeX Gyre" w:hAnsi="DejaVu Math TeX Gyre" w:cs="DejaVu Math TeX Gyre"/>
                    <w:i/>
                    <w:szCs w:val="21"/>
                  </w:rPr>
                </m:ctrlPr>
              </m:sup>
            </m:sSubSup>
            <m:ctrlPr>
              <w:rPr>
                <w:rFonts w:hint="default" w:ascii="DejaVu Math TeX Gyre" w:hAnsi="DejaVu Math TeX Gyre" w:cs="DejaVu Math TeX Gyre"/>
                <w:i/>
                <w:szCs w:val="21"/>
              </w:rPr>
            </m:ctrlPr>
          </m:e>
        </m:d>
      </m:oMath>
      <w:r>
        <w:rPr>
          <w:rFonts w:hint="default" w:ascii="DejaVu Math TeX Gyre" w:hAnsi="DejaVu Math TeX Gyre" w:cs="DejaVu Math TeX Gyre"/>
          <w:szCs w:val="21"/>
        </w:rPr>
        <w:t>，其中</w:t>
      </w:r>
      <m:oMath>
        <m:sSub>
          <m:sSubPr>
            <m:ctrlPr>
              <w:rPr>
                <w:rFonts w:hint="default" w:ascii="DejaVu Math TeX Gyre" w:hAnsi="DejaVu Math TeX Gyre" w:cs="DejaVu Math TeX Gyre"/>
                <w:i/>
                <w:szCs w:val="21"/>
              </w:rPr>
            </m:ctrlPr>
          </m:sSubPr>
          <m:e>
            <m:r>
              <m:rPr/>
              <w:rPr>
                <w:rFonts w:hint="default" w:ascii="DejaVu Math TeX Gyre" w:hAnsi="DejaVu Math TeX Gyre" w:cs="DejaVu Math TeX Gyre"/>
                <w:szCs w:val="21"/>
              </w:rPr>
              <m:t>k</m:t>
            </m:r>
            <m:ctrlPr>
              <w:rPr>
                <w:rFonts w:hint="default" w:ascii="DejaVu Math TeX Gyre" w:hAnsi="DejaVu Math TeX Gyre" w:cs="DejaVu Math TeX Gyre"/>
                <w:i/>
                <w:szCs w:val="21"/>
              </w:rPr>
            </m:ctrlPr>
          </m:e>
          <m:sub>
            <m:r>
              <m:rPr/>
              <w:rPr>
                <w:rFonts w:hint="default" w:ascii="DejaVu Math TeX Gyre" w:hAnsi="DejaVu Math TeX Gyre" w:cs="DejaVu Math TeX Gyre"/>
                <w:szCs w:val="21"/>
              </w:rPr>
              <m:t>ij</m:t>
            </m:r>
            <m:ctrlPr>
              <w:rPr>
                <w:rFonts w:hint="default" w:ascii="DejaVu Math TeX Gyre" w:hAnsi="DejaVu Math TeX Gyre" w:cs="DejaVu Math TeX Gyre"/>
                <w:i/>
                <w:szCs w:val="21"/>
              </w:rPr>
            </m:ctrlPr>
          </m:sub>
        </m:sSub>
      </m:oMath>
      <w:r>
        <w:rPr>
          <w:rFonts w:hint="default" w:ascii="DejaVu Math TeX Gyre" w:hAnsi="DejaVu Math TeX Gyre" w:cs="DejaVu Math TeX Gyre"/>
          <w:szCs w:val="21"/>
        </w:rPr>
        <w:t>表示从节点</w:t>
      </w:r>
      <m:oMath>
        <m:r>
          <m:rPr/>
          <w:rPr>
            <w:rFonts w:hint="default" w:ascii="DejaVu Math TeX Gyre" w:hAnsi="DejaVu Math TeX Gyre" w:cs="DejaVu Math TeX Gyre"/>
            <w:szCs w:val="21"/>
          </w:rPr>
          <m:t>i</m:t>
        </m:r>
      </m:oMath>
      <w:r>
        <w:rPr>
          <w:rFonts w:hint="default" w:ascii="DejaVu Math TeX Gyre" w:hAnsi="DejaVu Math TeX Gyre" w:cs="DejaVu Math TeX Gyre"/>
          <w:szCs w:val="21"/>
        </w:rPr>
        <w:t>到</w:t>
      </w:r>
      <m:oMath>
        <m:r>
          <m:rPr/>
          <w:rPr>
            <w:rFonts w:hint="default" w:ascii="DejaVu Math TeX Gyre" w:hAnsi="DejaVu Math TeX Gyre" w:cs="DejaVu Math TeX Gyre"/>
            <w:szCs w:val="21"/>
          </w:rPr>
          <m:t>j</m:t>
        </m:r>
      </m:oMath>
      <w:r>
        <w:rPr>
          <w:rFonts w:hint="default" w:ascii="DejaVu Math TeX Gyre" w:hAnsi="DejaVu Math TeX Gyre" w:cs="DejaVu Math TeX Gyre"/>
          <w:szCs w:val="21"/>
        </w:rPr>
        <w:t>的平行弧数量。</w:t>
      </w:r>
      <w:r>
        <w:rPr>
          <w:rFonts w:hint="default" w:ascii="DejaVu Math TeX Gyre" w:hAnsi="DejaVu Math TeX Gyre" w:cs="DejaVu Math TeX Gyre"/>
          <w:iCs/>
        </w:rPr>
        <w:t>每条</w:t>
      </w:r>
      <m:oMath>
        <m:r>
          <m:rPr/>
          <w:rPr>
            <w:rFonts w:hint="default" w:ascii="DejaVu Math TeX Gyre" w:hAnsi="DejaVu Math TeX Gyre" w:cs="DejaVu Math TeX Gyre"/>
          </w:rPr>
          <m:t>e∈</m:t>
        </m:r>
        <m:sSub>
          <m:sSubPr>
            <m:ctrlPr>
              <w:rPr>
                <w:rFonts w:hint="default" w:ascii="DejaVu Math TeX Gyre" w:hAnsi="DejaVu Math TeX Gyre" w:cs="DejaVu Math TeX Gyre"/>
                <w:i/>
                <w:szCs w:val="21"/>
              </w:rPr>
            </m:ctrlPr>
          </m:sSubPr>
          <m:e>
            <m:r>
              <m:rPr/>
              <w:rPr>
                <w:rFonts w:hint="default" w:ascii="DejaVu Math TeX Gyre" w:hAnsi="DejaVu Math TeX Gyre" w:cs="DejaVu Math TeX Gyre"/>
                <w:szCs w:val="21"/>
              </w:rPr>
              <m:t>E</m:t>
            </m:r>
            <m:ctrlPr>
              <w:rPr>
                <w:rFonts w:hint="default" w:ascii="DejaVu Math TeX Gyre" w:hAnsi="DejaVu Math TeX Gyre" w:cs="DejaVu Math TeX Gyre"/>
                <w:i/>
                <w:szCs w:val="21"/>
              </w:rPr>
            </m:ctrlPr>
          </m:e>
          <m:sub>
            <m:r>
              <m:rPr/>
              <w:rPr>
                <w:rFonts w:hint="default" w:ascii="DejaVu Math TeX Gyre" w:hAnsi="DejaVu Math TeX Gyre" w:cs="DejaVu Math TeX Gyre"/>
                <w:szCs w:val="21"/>
              </w:rPr>
              <m:t>ij</m:t>
            </m:r>
            <m:ctrlPr>
              <w:rPr>
                <w:rFonts w:hint="default" w:ascii="DejaVu Math TeX Gyre" w:hAnsi="DejaVu Math TeX Gyre" w:cs="DejaVu Math TeX Gyre"/>
                <w:i/>
                <w:szCs w:val="21"/>
              </w:rPr>
            </m:ctrlPr>
          </m:sub>
        </m:sSub>
      </m:oMath>
      <w:r>
        <w:rPr>
          <w:rFonts w:hint="default" w:ascii="DejaVu Math TeX Gyre" w:hAnsi="DejaVu Math TeX Gyre" w:cs="DejaVu Math TeX Gyre"/>
        </w:rPr>
        <w:t>关联两个非负的属性：旅行时间</w:t>
      </w:r>
      <m:oMath>
        <m:sSub>
          <m:sSubPr>
            <m:ctrlPr>
              <w:rPr>
                <w:rFonts w:hint="default" w:ascii="DejaVu Math TeX Gyre" w:hAnsi="DejaVu Math TeX Gyre" w:cs="DejaVu Math TeX Gyre"/>
                <w:i/>
              </w:rPr>
            </m:ctrlPr>
          </m:sSubPr>
          <m:e>
            <m:r>
              <m:rPr/>
              <w:rPr>
                <w:rFonts w:hint="default" w:ascii="DejaVu Math TeX Gyre" w:hAnsi="DejaVu Math TeX Gyre" w:cs="DejaVu Math TeX Gyre"/>
              </w:rPr>
              <m:t>t</m:t>
            </m:r>
            <m:ctrlPr>
              <w:rPr>
                <w:rFonts w:hint="default" w:ascii="DejaVu Math TeX Gyre" w:hAnsi="DejaVu Math TeX Gyre" w:cs="DejaVu Math TeX Gyre"/>
                <w:i/>
              </w:rPr>
            </m:ctrlPr>
          </m:e>
          <m:sub>
            <m:r>
              <m:rPr/>
              <w:rPr>
                <w:rFonts w:hint="default" w:ascii="DejaVu Math TeX Gyre" w:hAnsi="DejaVu Math TeX Gyre" w:cs="DejaVu Math TeX Gyre"/>
              </w:rPr>
              <m:t>e</m:t>
            </m:r>
            <m:ctrlPr>
              <w:rPr>
                <w:rFonts w:hint="default" w:ascii="DejaVu Math TeX Gyre" w:hAnsi="DejaVu Math TeX Gyre" w:cs="DejaVu Math TeX Gyre"/>
                <w:i/>
              </w:rPr>
            </m:ctrlPr>
          </m:sub>
        </m:sSub>
      </m:oMath>
      <w:r>
        <w:rPr>
          <w:rFonts w:hint="default" w:ascii="DejaVu Math TeX Gyre" w:hAnsi="DejaVu Math TeX Gyre" w:cs="DejaVu Math TeX Gyre"/>
        </w:rPr>
        <w:t>表示通过该弧段所需的时间成本，吸引力分数</w:t>
      </w:r>
      <m:oMath>
        <m:sSub>
          <m:sSubPr>
            <m:ctrlPr>
              <w:rPr>
                <w:rFonts w:hint="default" w:ascii="DejaVu Math TeX Gyre" w:hAnsi="DejaVu Math TeX Gyre" w:cs="DejaVu Math TeX Gyre"/>
                <w:i/>
              </w:rPr>
            </m:ctrlPr>
          </m:sSubPr>
          <m:e>
            <m:r>
              <m:rPr/>
              <w:rPr>
                <w:rFonts w:hint="default" w:ascii="DejaVu Math TeX Gyre" w:hAnsi="DejaVu Math TeX Gyre" w:cs="DejaVu Math TeX Gyre"/>
              </w:rPr>
              <m:t>r</m:t>
            </m:r>
            <m:ctrlPr>
              <w:rPr>
                <w:rFonts w:hint="default" w:ascii="DejaVu Math TeX Gyre" w:hAnsi="DejaVu Math TeX Gyre" w:cs="DejaVu Math TeX Gyre"/>
                <w:i/>
              </w:rPr>
            </m:ctrlPr>
          </m:e>
          <m:sub>
            <m:r>
              <m:rPr/>
              <w:rPr>
                <w:rFonts w:hint="default" w:ascii="DejaVu Math TeX Gyre" w:hAnsi="DejaVu Math TeX Gyre" w:cs="DejaVu Math TeX Gyre"/>
              </w:rPr>
              <m:t>e</m:t>
            </m:r>
            <m:ctrlPr>
              <w:rPr>
                <w:rFonts w:hint="default" w:ascii="DejaVu Math TeX Gyre" w:hAnsi="DejaVu Math TeX Gyre" w:cs="DejaVu Math TeX Gyre"/>
                <w:i/>
              </w:rPr>
            </m:ctrlPr>
          </m:sub>
        </m:sSub>
      </m:oMath>
      <w:r>
        <w:rPr>
          <w:rFonts w:hint="default" w:ascii="DejaVu Math TeX Gyre" w:hAnsi="DejaVu Math TeX Gyre" w:cs="DejaVu Math TeX Gyre"/>
        </w:rPr>
        <w:t>则综合反映该弧段的体验收益。</w:t>
      </w:r>
    </w:p>
    <w:p w14:paraId="26BE5052">
      <w:pPr>
        <w:keepNext w:val="0"/>
        <w:keepLines w:val="0"/>
        <w:pageBreakBefore w:val="0"/>
        <w:widowControl w:val="0"/>
        <w:kinsoku/>
        <w:wordWrap/>
        <w:overflowPunct/>
        <w:topLinePunct w:val="0"/>
        <w:autoSpaceDE/>
        <w:autoSpaceDN/>
        <w:bidi w:val="0"/>
        <w:adjustRightInd/>
        <w:snapToGrid/>
        <w:spacing w:line="400" w:lineRule="exact"/>
        <w:ind w:firstLine="420"/>
        <w:textAlignment w:val="auto"/>
      </w:pPr>
      <w:r>
        <w:rPr>
          <w:rFonts w:hint="default" w:ascii="DejaVu Math TeX Gyre" w:hAnsi="DejaVu Math TeX Gyre" w:cs="DejaVu Math TeX Gyre"/>
        </w:rPr>
        <w:t>给定一个总时间预算</w:t>
      </w:r>
      <m:oMath>
        <m:r>
          <m:rPr/>
          <w:rPr>
            <w:rFonts w:hint="default" w:ascii="DejaVu Math TeX Gyre" w:hAnsi="DejaVu Math TeX Gyre" w:cs="DejaVu Math TeX Gyre"/>
          </w:rPr>
          <m:t xml:space="preserve"> T</m:t>
        </m:r>
      </m:oMath>
      <w:r>
        <w:rPr>
          <w:rFonts w:hint="default" w:ascii="DejaVu Math TeX Gyre" w:hAnsi="DejaVu Math TeX Gyre" w:cs="DejaVu Math TeX Gyre"/>
        </w:rPr>
        <w:t>，</w:t>
      </w:r>
      <w:r>
        <w:rPr>
          <w:rFonts w:hint="eastAsia" w:ascii="DejaVu Math TeX Gyre" w:hAnsi="DejaVu Math TeX Gyre" w:cs="DejaVu Math TeX Gyre"/>
          <w:lang w:val="en-US" w:eastAsia="zh-CN"/>
        </w:rPr>
        <w:t>问题的</w:t>
      </w:r>
      <w:r>
        <w:rPr>
          <w:rFonts w:hint="default" w:ascii="DejaVu Math TeX Gyre" w:hAnsi="DejaVu Math TeX Gyre" w:cs="DejaVu Math TeX Gyre"/>
        </w:rPr>
        <w:t>目标是</w:t>
      </w:r>
      <w:r>
        <w:rPr>
          <w:rFonts w:hint="eastAsia" w:ascii="DejaVu Math TeX Gyre" w:hAnsi="DejaVu Math TeX Gyre" w:cs="DejaVu Math TeX Gyre"/>
          <w:lang w:val="en-US" w:eastAsia="zh-CN"/>
        </w:rPr>
        <w:t>寻找一条</w:t>
      </w:r>
      <w:r>
        <w:rPr>
          <w:rFonts w:hint="default" w:ascii="DejaVu Math TeX Gyre" w:hAnsi="DejaVu Math TeX Gyre" w:cs="DejaVu Math TeX Gyre"/>
        </w:rPr>
        <w:t>从起点 0 出发、抵达终点</w:t>
      </w:r>
      <m:oMath>
        <m:r>
          <m:rPr/>
          <w:rPr>
            <w:rFonts w:hint="default" w:ascii="DejaVu Math TeX Gyre" w:hAnsi="DejaVu Math TeX Gyre" w:cs="DejaVu Math TeX Gyre"/>
          </w:rPr>
          <m:t>n+1</m:t>
        </m:r>
      </m:oMath>
      <w:r>
        <w:rPr>
          <w:rFonts w:hint="eastAsia" w:hAnsi="DejaVu Math TeX Gyre" w:cs="DejaVu Math TeX Gyre"/>
          <w:i w:val="0"/>
          <w:lang w:val="en-US" w:eastAsia="zh-CN"/>
        </w:rPr>
        <w:t>的路径</w:t>
      </w:r>
      <w:r>
        <w:rPr>
          <w:rFonts w:hint="default" w:ascii="DejaVu Math TeX Gyre" w:hAnsi="DejaVu Math TeX Gyre" w:cs="DejaVu Math TeX Gyre"/>
        </w:rPr>
        <w:t xml:space="preserve">，使得在总耗时（包括所有经过弧段的旅行时间与访问节点的停留时间之和）不超过 </w:t>
      </w:r>
      <w:r>
        <w:rPr>
          <w:rFonts w:hint="default" w:ascii="DejaVu Math TeX Gyre" w:hAnsi="DejaVu Math TeX Gyre" w:cs="DejaVu Math TeX Gyre"/>
          <w:i/>
          <w:iCs/>
        </w:rPr>
        <w:t>T</w:t>
      </w:r>
      <w:r>
        <w:rPr>
          <w:rFonts w:hint="default" w:ascii="DejaVu Math TeX Gyre" w:hAnsi="DejaVu Math TeX Gyre" w:cs="DejaVu Math TeX Gyre"/>
        </w:rPr>
        <w:t xml:space="preserve"> 的前提下，最大化路径</w:t>
      </w:r>
      <w:r>
        <w:rPr>
          <w:rFonts w:hint="eastAsia" w:ascii="DejaVu Math TeX Gyre" w:hAnsi="DejaVu Math TeX Gyre" w:cs="DejaVu Math TeX Gyre"/>
          <w:lang w:val="en-US" w:eastAsia="zh-CN"/>
        </w:rPr>
        <w:t>总吸引力</w:t>
      </w:r>
      <w:r>
        <w:rPr>
          <w:rFonts w:hint="default" w:ascii="DejaVu Math TeX Gyre" w:hAnsi="DejaVu Math TeX Gyre" w:cs="DejaVu Math TeX Gyre"/>
        </w:rPr>
        <w:t>。</w:t>
      </w:r>
    </w:p>
    <w:p w14:paraId="6E1C27F0">
      <w:pPr>
        <w:keepLines w:val="0"/>
        <w:pageBreakBefore w:val="0"/>
        <w:widowControl w:val="0"/>
        <w:kinsoku/>
        <w:wordWrap/>
        <w:overflowPunct/>
        <w:topLinePunct w:val="0"/>
        <w:autoSpaceDE/>
        <w:autoSpaceDN/>
        <w:bidi w:val="0"/>
        <w:adjustRightInd/>
        <w:spacing w:line="400" w:lineRule="exact"/>
        <w:ind w:firstLine="0" w:firstLineChars="0"/>
        <w:textAlignment w:val="auto"/>
        <w:rPr>
          <w:rFonts w:hint="eastAsia" w:ascii="Times New Roman" w:hAnsi="Times New Roman" w:eastAsia="宋体" w:cs="Times New Roman"/>
          <w:b/>
          <w:bCs/>
          <w:kern w:val="2"/>
          <w:sz w:val="24"/>
          <w:szCs w:val="24"/>
          <w14:ligatures w14:val="none"/>
        </w:rPr>
      </w:pPr>
      <w:r>
        <w:rPr>
          <w:rFonts w:hint="eastAsia" w:ascii="Times New Roman" w:hAnsi="Times New Roman" w:eastAsia="宋体" w:cs="Times New Roman"/>
          <w:b/>
          <w:bCs/>
          <w:kern w:val="2"/>
          <w:sz w:val="24"/>
          <w:szCs w:val="24"/>
          <w14:ligatures w14:val="none"/>
        </w:rPr>
        <w:t>2.2 数学模型</w:t>
      </w:r>
    </w:p>
    <w:p w14:paraId="49350D56">
      <w:pPr>
        <w:keepLines w:val="0"/>
        <w:pageBreakBefore w:val="0"/>
        <w:widowControl w:val="0"/>
        <w:kinsoku/>
        <w:wordWrap/>
        <w:overflowPunct/>
        <w:topLinePunct w:val="0"/>
        <w:autoSpaceDE/>
        <w:autoSpaceDN/>
        <w:bidi w:val="0"/>
        <w:adjustRightInd/>
        <w:ind w:firstLine="420"/>
        <w:textAlignment w:val="auto"/>
      </w:pPr>
      <w:r>
        <w:rPr>
          <w:rFonts w:hint="eastAsia"/>
        </w:rPr>
        <w:t>为</w:t>
      </w:r>
      <w:bookmarkEnd w:id="5"/>
      <w:r>
        <w:rPr>
          <w:rFonts w:hint="eastAsia"/>
        </w:rPr>
        <w:t>形式化上述问题，引入以下</w:t>
      </w:r>
      <w:r>
        <w:rPr>
          <w:rFonts w:hint="eastAsia"/>
          <w:lang w:eastAsia="zh-CN"/>
        </w:rPr>
        <w:t>符号</w:t>
      </w:r>
      <w:r>
        <w:t>：</w:t>
      </w:r>
      <w:bookmarkEnd w:id="6"/>
    </w:p>
    <w:p w14:paraId="134D6C7E">
      <w:pPr>
        <w:keepLines w:val="0"/>
        <w:pageBreakBefore w:val="0"/>
        <w:widowControl w:val="0"/>
        <w:kinsoku/>
        <w:wordWrap/>
        <w:overflowPunct/>
        <w:topLinePunct w:val="0"/>
        <w:autoSpaceDE/>
        <w:autoSpaceDN/>
        <w:bidi w:val="0"/>
        <w:adjustRightInd/>
        <w:ind w:firstLine="0" w:firstLineChars="0"/>
        <w:textAlignment w:val="auto"/>
        <w:rPr>
          <w:b/>
          <w:bCs/>
        </w:rPr>
      </w:pPr>
      <w:r>
        <w:rPr>
          <w:rFonts w:hint="eastAsia"/>
          <w:b/>
          <w:bCs/>
        </w:rPr>
        <w:t>集合</w:t>
      </w:r>
    </w:p>
    <w:p w14:paraId="1C47E5DB">
      <w:pPr>
        <w:keepLines w:val="0"/>
        <w:pageBreakBefore w:val="0"/>
        <w:widowControl w:val="0"/>
        <w:kinsoku/>
        <w:wordWrap/>
        <w:overflowPunct/>
        <w:topLinePunct w:val="0"/>
        <w:autoSpaceDE/>
        <w:autoSpaceDN/>
        <w:bidi w:val="0"/>
        <w:adjustRightInd/>
        <w:ind w:firstLine="0" w:firstLineChars="0"/>
        <w:textAlignment w:val="auto"/>
        <w:rPr>
          <w:color w:val="auto"/>
          <w:kern w:val="2"/>
          <w:szCs w:val="21"/>
          <w14:ligatures w14:val="standardContextual"/>
        </w:rPr>
      </w:pPr>
      <w:r>
        <w:rPr>
          <w:rFonts w:hint="eastAsia"/>
        </w:rPr>
        <w:t>·</w:t>
      </w:r>
      <m:oMath>
        <m:r>
          <m:rPr/>
          <w:rPr>
            <w:rStyle w:val="47"/>
            <w:rFonts w:ascii="Cambria Math" w:hAnsi="Cambria Math"/>
            <w:color w:val="auto"/>
            <w:szCs w:val="21"/>
          </w:rPr>
          <m:t>V</m:t>
        </m:r>
        <m:r>
          <m:rPr/>
          <w:rPr>
            <w:rFonts w:ascii="Cambria Math" w:hAnsi="Cambria Math"/>
            <w:color w:val="auto"/>
          </w:rPr>
          <m:t>=</m:t>
        </m:r>
        <m:d>
          <m:dPr>
            <m:begChr m:val="{"/>
            <m:endChr m:val="}"/>
            <m:ctrlPr>
              <w:rPr>
                <w:rFonts w:ascii="Cambria Math" w:hAnsi="Cambria Math"/>
                <w:i/>
                <w:color w:val="auto"/>
              </w:rPr>
            </m:ctrlPr>
          </m:dPr>
          <m:e>
            <m:r>
              <m:rPr/>
              <w:rPr>
                <w:rFonts w:ascii="Cambria Math" w:hAnsi="Cambria Math"/>
                <w:color w:val="auto"/>
              </w:rPr>
              <m:t>0</m:t>
            </m:r>
            <m:ctrlPr>
              <w:rPr>
                <w:rFonts w:ascii="Cambria Math" w:hAnsi="Cambria Math"/>
                <w:i/>
                <w:color w:val="auto"/>
              </w:rPr>
            </m:ctrlPr>
          </m:e>
        </m:d>
        <m:r>
          <m:rPr/>
          <w:rPr>
            <w:rFonts w:ascii="Cambria Math" w:hAnsi="Cambria Math"/>
            <w:color w:val="auto"/>
          </w:rPr>
          <m:t>∪N∪</m:t>
        </m:r>
        <m:d>
          <m:dPr>
            <m:begChr m:val="{"/>
            <m:endChr m:val="}"/>
            <m:ctrlPr>
              <w:rPr>
                <w:rFonts w:ascii="Cambria Math" w:hAnsi="Cambria Math"/>
                <w:i/>
                <w:color w:val="auto"/>
              </w:rPr>
            </m:ctrlPr>
          </m:dPr>
          <m:e>
            <m:r>
              <m:rPr/>
              <w:rPr>
                <w:rFonts w:ascii="Cambria Math" w:hAnsi="Cambria Math"/>
                <w:color w:val="auto"/>
              </w:rPr>
              <m:t>n+1</m:t>
            </m:r>
            <m:ctrlPr>
              <w:rPr>
                <w:rFonts w:ascii="Cambria Math" w:hAnsi="Cambria Math"/>
                <w:i/>
                <w:color w:val="auto"/>
              </w:rPr>
            </m:ctrlPr>
          </m:e>
        </m:d>
      </m:oMath>
      <w:r>
        <w:rPr>
          <w:rFonts w:hint="eastAsia"/>
          <w:color w:val="auto"/>
        </w:rPr>
        <w:t>，</w:t>
      </w:r>
      <m:oMath>
        <m:r>
          <m:rPr/>
          <w:rPr>
            <w:rFonts w:ascii="Cambria Math" w:hAnsi="Cambria Math"/>
            <w:color w:val="auto"/>
            <w:szCs w:val="21"/>
          </w:rPr>
          <m:t>N=</m:t>
        </m:r>
        <m:d>
          <m:dPr>
            <m:begChr m:val="{"/>
            <m:endChr m:val="}"/>
            <m:ctrlPr>
              <w:rPr>
                <w:rFonts w:ascii="Cambria Math" w:hAnsi="Cambria Math" w:cstheme="minorBidi"/>
                <w:i/>
                <w:color w:val="auto"/>
                <w:kern w:val="2"/>
                <w:szCs w:val="21"/>
                <w14:ligatures w14:val="standardContextual"/>
              </w:rPr>
            </m:ctrlPr>
          </m:dPr>
          <m:e>
            <m:r>
              <m:rPr/>
              <w:rPr>
                <w:rFonts w:ascii="Cambria Math" w:hAnsi="Cambria Math"/>
                <w:color w:val="auto"/>
                <w:szCs w:val="21"/>
              </w:rPr>
              <m:t>1,2,...,n</m:t>
            </m:r>
            <m:ctrlPr>
              <w:rPr>
                <w:rFonts w:hint="eastAsia" w:ascii="Cambria Math" w:hAnsi="Cambria Math" w:cstheme="minorBidi"/>
                <w:i/>
                <w:color w:val="auto"/>
                <w:kern w:val="2"/>
                <w:szCs w:val="21"/>
                <w14:ligatures w14:val="standardContextual"/>
              </w:rPr>
            </m:ctrlPr>
          </m:e>
        </m:d>
      </m:oMath>
    </w:p>
    <w:p w14:paraId="0D49D25C">
      <w:pPr>
        <w:keepLines w:val="0"/>
        <w:pageBreakBefore w:val="0"/>
        <w:widowControl w:val="0"/>
        <w:kinsoku/>
        <w:wordWrap/>
        <w:overflowPunct/>
        <w:topLinePunct w:val="0"/>
        <w:autoSpaceDE/>
        <w:autoSpaceDN/>
        <w:bidi w:val="0"/>
        <w:adjustRightInd/>
        <w:ind w:firstLine="0" w:firstLineChars="0"/>
        <w:textAlignment w:val="auto"/>
        <w:rPr>
          <w:szCs w:val="21"/>
        </w:rPr>
      </w:pPr>
      <w:r>
        <w:rPr>
          <w:rFonts w:hint="eastAsia"/>
          <w:color w:val="auto"/>
        </w:rPr>
        <w:t>·</w:t>
      </w:r>
      <m:oMath>
        <m:r>
          <m:rPr/>
          <w:rPr>
            <w:rStyle w:val="47"/>
            <w:rFonts w:hint="eastAsia" w:ascii="Cambria Math" w:hAnsi="Cambria Math"/>
            <w:color w:val="auto"/>
            <w:szCs w:val="21"/>
          </w:rPr>
          <m:t>E</m:t>
        </m:r>
        <m:r>
          <m:rPr/>
          <w:rPr>
            <w:rStyle w:val="47"/>
            <w:rFonts w:ascii="Cambria Math" w:hAnsi="Cambria Math"/>
            <w:color w:val="auto"/>
            <w:szCs w:val="21"/>
          </w:rPr>
          <m:t>=</m:t>
        </m:r>
        <m:sSub>
          <m:sSubPr>
            <m:ctrlPr>
              <w:rPr>
                <w:rStyle w:val="47"/>
                <w:rFonts w:ascii="Cambria Math" w:hAnsi="Cambria Math"/>
                <w:iCs/>
                <w:color w:val="auto"/>
                <w:szCs w:val="21"/>
              </w:rPr>
            </m:ctrlPr>
          </m:sSubPr>
          <m:e>
            <m:r>
              <m:rPr>
                <m:sty m:val="p"/>
              </m:rPr>
              <w:rPr>
                <w:rStyle w:val="47"/>
                <w:rFonts w:ascii="Cambria Math" w:hAnsi="Cambria Math"/>
                <w:color w:val="auto"/>
                <w:szCs w:val="21"/>
              </w:rPr>
              <m:t>⋃</m:t>
            </m:r>
            <m:ctrlPr>
              <w:rPr>
                <w:rStyle w:val="47"/>
                <w:rFonts w:ascii="Cambria Math" w:hAnsi="Cambria Math"/>
                <w:iCs/>
                <w:color w:val="auto"/>
                <w:szCs w:val="21"/>
              </w:rPr>
            </m:ctrlPr>
          </m:e>
          <m:sub>
            <m:r>
              <m:rPr/>
              <w:rPr>
                <w:rStyle w:val="47"/>
                <w:rFonts w:ascii="Cambria Math" w:hAnsi="Cambria Math"/>
                <w:color w:val="auto"/>
                <w:szCs w:val="21"/>
              </w:rPr>
              <m:t>i,j</m:t>
            </m:r>
            <m:r>
              <m:rPr>
                <m:sty m:val="p"/>
              </m:rPr>
              <w:rPr>
                <w:rFonts w:ascii="Cambria Math" w:hAnsi="Cambria Math"/>
                <w:color w:val="auto"/>
                <w:szCs w:val="21"/>
              </w:rPr>
              <m:t>∈</m:t>
            </m:r>
            <m:r>
              <m:rPr/>
              <w:rPr>
                <w:rFonts w:ascii="Cambria Math" w:hAnsi="Cambria Math"/>
                <w:color w:val="auto"/>
                <w:szCs w:val="21"/>
              </w:rPr>
              <m:t>V</m:t>
            </m:r>
            <m:r>
              <m:rPr>
                <m:sty m:val="p"/>
              </m:rPr>
              <w:rPr>
                <w:rFonts w:ascii="Cambria Math" w:hAnsi="Cambria Math"/>
                <w:color w:val="auto"/>
                <w:szCs w:val="21"/>
              </w:rPr>
              <m:t>,</m:t>
            </m:r>
            <m:r>
              <m:rPr/>
              <w:rPr>
                <w:rFonts w:ascii="Cambria Math" w:hAnsi="Cambria Math"/>
                <w:color w:val="auto"/>
                <w:szCs w:val="21"/>
              </w:rPr>
              <m:t>i≠j</m:t>
            </m:r>
            <m:ctrlPr>
              <w:rPr>
                <w:rStyle w:val="47"/>
                <w:rFonts w:ascii="Cambria Math" w:hAnsi="Cambria Math"/>
                <w:iCs/>
                <w:color w:val="auto"/>
                <w:szCs w:val="21"/>
              </w:rPr>
            </m:ctrlPr>
          </m:sub>
        </m:sSub>
        <m:sSub>
          <m:sSubPr>
            <m:ctrlPr>
              <w:rPr>
                <w:rFonts w:ascii="Cambria Math" w:hAnsi="Cambria Math" w:cs="Times New Roman"/>
                <w:i/>
                <w:szCs w:val="21"/>
              </w:rPr>
            </m:ctrlPr>
          </m:sSubPr>
          <m:e>
            <m:r>
              <m:rPr/>
              <w:rPr>
                <w:rFonts w:hint="eastAsia"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r>
        <w:rPr>
          <w:rFonts w:hint="eastAsia"/>
          <w:szCs w:val="21"/>
        </w:rPr>
        <w:t>，其中</w:t>
      </w:r>
      <m:oMath>
        <m:sSub>
          <w:bookmarkStart w:id="9" w:name="OLE_LINK10"/>
          <m:sSubPr>
            <m:ctrlPr>
              <w:rPr>
                <w:rFonts w:ascii="Cambria Math" w:hAnsi="Cambria Math" w:cs="Times New Roman"/>
                <w:i/>
                <w:szCs w:val="21"/>
              </w:rPr>
            </m:ctrlPr>
          </m:sSubPr>
          <m:e>
            <m:r>
              <m:rPr/>
              <w:rPr>
                <w:rFonts w:hint="eastAsia"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ij</m:t>
            </m:r>
            <w:bookmarkEnd w:id="9"/>
            <m:ctrlPr>
              <w:rPr>
                <w:rFonts w:ascii="Cambria Math" w:hAnsi="Cambria Math" w:cs="Times New Roman"/>
                <w:i/>
                <w:szCs w:val="21"/>
              </w:rPr>
            </m:ctrlPr>
          </m:sub>
        </m:sSub>
      </m:oMath>
      <w:r>
        <w:rPr>
          <w:rFonts w:hint="eastAsia"/>
          <w:szCs w:val="21"/>
        </w:rPr>
        <w:t>为从</w:t>
      </w:r>
      <m:oMath>
        <m:r>
          <m:rPr/>
          <w:rPr>
            <w:rFonts w:ascii="Cambria Math" w:hAnsi="Cambria Math"/>
            <w:szCs w:val="21"/>
          </w:rPr>
          <m:t>i</m:t>
        </m:r>
      </m:oMath>
      <w:r>
        <w:rPr>
          <w:rFonts w:hint="eastAsia"/>
          <w:szCs w:val="21"/>
        </w:rPr>
        <w:t>到</w:t>
      </w:r>
      <m:oMath>
        <m:r>
          <m:rPr/>
          <w:rPr>
            <w:rFonts w:ascii="Cambria Math" w:hAnsi="Cambria Math"/>
            <w:szCs w:val="21"/>
          </w:rPr>
          <m:t>j</m:t>
        </m:r>
      </m:oMath>
      <w:r>
        <w:rPr>
          <w:rFonts w:hint="eastAsia"/>
          <w:szCs w:val="21"/>
        </w:rPr>
        <w:t>的平行弧集合</w:t>
      </w:r>
    </w:p>
    <w:p w14:paraId="6417D80E">
      <w:pPr>
        <w:keepLines w:val="0"/>
        <w:pageBreakBefore w:val="0"/>
        <w:widowControl w:val="0"/>
        <w:kinsoku/>
        <w:wordWrap/>
        <w:overflowPunct/>
        <w:topLinePunct w:val="0"/>
        <w:autoSpaceDE/>
        <w:autoSpaceDN/>
        <w:bidi w:val="0"/>
        <w:adjustRightInd/>
        <w:ind w:firstLine="0" w:firstLineChars="0"/>
        <w:textAlignment w:val="auto"/>
        <w:rPr>
          <w:b/>
          <w:bCs/>
        </w:rPr>
      </w:pPr>
      <w:r>
        <w:rPr>
          <w:rFonts w:hint="eastAsia"/>
          <w:b/>
          <w:bCs/>
        </w:rPr>
        <w:t>参数</w:t>
      </w:r>
    </w:p>
    <w:p w14:paraId="01C8799D">
      <w:pPr>
        <w:keepLines w:val="0"/>
        <w:pageBreakBefore w:val="0"/>
        <w:widowControl w:val="0"/>
        <w:kinsoku/>
        <w:wordWrap/>
        <w:overflowPunct/>
        <w:topLinePunct w:val="0"/>
        <w:autoSpaceDE/>
        <w:autoSpaceDN/>
        <w:bidi w:val="0"/>
        <w:adjustRightInd/>
        <w:ind w:firstLine="0" w:firstLineChars="0"/>
        <w:textAlignment w:val="auto"/>
        <w:rPr>
          <w:rFonts w:hint="default" w:ascii="DejaVu Math TeX Gyre" w:hAnsi="DejaVu Math TeX Gyre" w:cs="DejaVu Math TeX Gyre"/>
          <w:szCs w:val="21"/>
        </w:rPr>
      </w:pPr>
      <w:r>
        <w:rPr>
          <w:rFonts w:hint="eastAsia"/>
        </w:rPr>
        <w:t>·</w:t>
      </w:r>
      <m:oMath>
        <m:sSub>
          <w:bookmarkStart w:id="10" w:name="OLE_LINK15"/>
          <m:sSubPr>
            <m:ctrlPr>
              <w:rPr>
                <w:rFonts w:hint="default" w:ascii="DejaVu Math TeX Gyre" w:hAnsi="DejaVu Math TeX Gyre" w:cs="DejaVu Math TeX Gyre"/>
                <w:i/>
                <w:szCs w:val="21"/>
              </w:rPr>
            </m:ctrlPr>
          </m:sSubPr>
          <m:e>
            <m:r>
              <m:rPr/>
              <w:rPr>
                <w:rFonts w:hint="default" w:ascii="DejaVu Math TeX Gyre" w:hAnsi="DejaVu Math TeX Gyre" w:cs="DejaVu Math TeX Gyre"/>
                <w:szCs w:val="21"/>
              </w:rPr>
              <m:t>p</m:t>
            </m:r>
            <m:ctrlPr>
              <w:rPr>
                <w:rFonts w:hint="default" w:ascii="DejaVu Math TeX Gyre" w:hAnsi="DejaVu Math TeX Gyre" w:cs="DejaVu Math TeX Gyre"/>
                <w:i/>
                <w:szCs w:val="21"/>
              </w:rPr>
            </m:ctrlPr>
          </m:e>
          <m:sub>
            <m:r>
              <m:rPr/>
              <w:rPr>
                <w:rFonts w:hint="default" w:ascii="DejaVu Math TeX Gyre" w:hAnsi="DejaVu Math TeX Gyre" w:cs="DejaVu Math TeX Gyre"/>
                <w:szCs w:val="21"/>
              </w:rPr>
              <m:t>i</m:t>
            </m:r>
            <w:bookmarkEnd w:id="10"/>
            <m:ctrlPr>
              <w:rPr>
                <w:rFonts w:hint="default" w:ascii="DejaVu Math TeX Gyre" w:hAnsi="DejaVu Math TeX Gyre" w:cs="DejaVu Math TeX Gyre"/>
                <w:i/>
                <w:szCs w:val="21"/>
              </w:rPr>
            </m:ctrlPr>
          </m:sub>
        </m:sSub>
      </m:oMath>
      <w:r>
        <w:rPr>
          <w:rFonts w:hint="default" w:ascii="DejaVu Math TeX Gyre" w:hAnsi="DejaVu Math TeX Gyre" w:cs="DejaVu Math TeX Gyre"/>
          <w:szCs w:val="21"/>
        </w:rPr>
        <w:t>：兴趣点</w:t>
      </w:r>
      <m:oMath>
        <m:r>
          <m:rPr/>
          <w:rPr>
            <w:rFonts w:hint="default" w:ascii="DejaVu Math TeX Gyre" w:hAnsi="DejaVu Math TeX Gyre" w:cs="DejaVu Math TeX Gyre"/>
            <w:szCs w:val="21"/>
            <w:shd w:val="clear" w:color="auto" w:fill="FFFFFF"/>
          </w:rPr>
          <m:t>i∈</m:t>
        </m:r>
        <m:r>
          <m:rPr/>
          <w:rPr>
            <w:rFonts w:hint="default" w:ascii="DejaVu Math TeX Gyre" w:hAnsi="DejaVu Math TeX Gyre" w:cs="DejaVu Math TeX Gyre"/>
            <w:szCs w:val="21"/>
          </w:rPr>
          <m:t>N</m:t>
        </m:r>
      </m:oMath>
      <w:r>
        <w:rPr>
          <w:rFonts w:hint="default" w:ascii="DejaVu Math TeX Gyre" w:hAnsi="DejaVu Math TeX Gyre" w:cs="DejaVu Math TeX Gyre"/>
          <w:szCs w:val="21"/>
        </w:rPr>
        <w:t>的吸引力分数</w:t>
      </w:r>
    </w:p>
    <w:p w14:paraId="02EE3E6D">
      <w:pPr>
        <w:keepLines w:val="0"/>
        <w:pageBreakBefore w:val="0"/>
        <w:widowControl w:val="0"/>
        <w:kinsoku/>
        <w:wordWrap/>
        <w:overflowPunct/>
        <w:topLinePunct w:val="0"/>
        <w:autoSpaceDE/>
        <w:autoSpaceDN/>
        <w:bidi w:val="0"/>
        <w:adjustRightInd/>
        <w:ind w:firstLine="0" w:firstLineChars="0"/>
        <w:textAlignment w:val="auto"/>
        <w:rPr>
          <w:rFonts w:hint="default" w:ascii="DejaVu Math TeX Gyre" w:hAnsi="DejaVu Math TeX Gyre" w:cs="DejaVu Math TeX Gyre"/>
          <w:szCs w:val="21"/>
        </w:rPr>
      </w:pPr>
      <w:r>
        <w:rPr>
          <w:rFonts w:hint="eastAsia"/>
        </w:rPr>
        <w:t>·</w:t>
      </w:r>
      <m:oMath>
        <m:sSub>
          <m:sSubPr>
            <m:ctrlPr>
              <w:rPr>
                <w:rFonts w:hint="default" w:ascii="DejaVu Math TeX Gyre" w:hAnsi="DejaVu Math TeX Gyre" w:cs="DejaVu Math TeX Gyre"/>
                <w:i/>
                <w:szCs w:val="21"/>
              </w:rPr>
            </m:ctrlPr>
          </m:sSubPr>
          <m:e>
            <m:r>
              <m:rPr/>
              <w:rPr>
                <w:rFonts w:hint="default" w:ascii="DejaVu Math TeX Gyre" w:hAnsi="DejaVu Math TeX Gyre" w:cs="DejaVu Math TeX Gyre"/>
                <w:szCs w:val="21"/>
              </w:rPr>
              <m:t>s</m:t>
            </m:r>
            <m:ctrlPr>
              <w:rPr>
                <w:rFonts w:hint="default" w:ascii="DejaVu Math TeX Gyre" w:hAnsi="DejaVu Math TeX Gyre" w:cs="DejaVu Math TeX Gyre"/>
                <w:i/>
                <w:szCs w:val="21"/>
              </w:rPr>
            </m:ctrlPr>
          </m:e>
          <m:sub>
            <m:r>
              <m:rPr/>
              <w:rPr>
                <w:rFonts w:hint="default" w:ascii="DejaVu Math TeX Gyre" w:hAnsi="DejaVu Math TeX Gyre" w:cs="DejaVu Math TeX Gyre"/>
                <w:szCs w:val="21"/>
              </w:rPr>
              <m:t>i</m:t>
            </m:r>
            <m:ctrlPr>
              <w:rPr>
                <w:rFonts w:hint="default" w:ascii="DejaVu Math TeX Gyre" w:hAnsi="DejaVu Math TeX Gyre" w:cs="DejaVu Math TeX Gyre"/>
                <w:i/>
                <w:szCs w:val="21"/>
              </w:rPr>
            </m:ctrlPr>
          </m:sub>
        </m:sSub>
      </m:oMath>
      <w:r>
        <w:rPr>
          <w:rFonts w:hint="default" w:ascii="DejaVu Math TeX Gyre" w:hAnsi="DejaVu Math TeX Gyre" w:cs="DejaVu Math TeX Gyre"/>
          <w:szCs w:val="21"/>
        </w:rPr>
        <w:t>：兴趣点</w:t>
      </w:r>
      <m:oMath>
        <m:r>
          <m:rPr/>
          <w:rPr>
            <w:rFonts w:hint="default" w:ascii="DejaVu Math TeX Gyre" w:hAnsi="DejaVu Math TeX Gyre" w:cs="DejaVu Math TeX Gyre"/>
            <w:szCs w:val="21"/>
            <w:shd w:val="clear" w:color="auto" w:fill="FFFFFF"/>
          </w:rPr>
          <m:t>i∈</m:t>
        </m:r>
        <m:r>
          <m:rPr/>
          <w:rPr>
            <w:rFonts w:hint="default" w:ascii="DejaVu Math TeX Gyre" w:hAnsi="DejaVu Math TeX Gyre" w:cs="DejaVu Math TeX Gyre"/>
            <w:szCs w:val="21"/>
          </w:rPr>
          <m:t>N</m:t>
        </m:r>
      </m:oMath>
      <w:r>
        <w:rPr>
          <w:rFonts w:hint="default" w:ascii="DejaVu Math TeX Gyre" w:hAnsi="DejaVu Math TeX Gyre" w:cs="DejaVu Math TeX Gyre"/>
          <w:szCs w:val="21"/>
        </w:rPr>
        <w:t>的停留时间</w:t>
      </w:r>
    </w:p>
    <w:p w14:paraId="08DD8C88">
      <w:pPr>
        <w:keepLines w:val="0"/>
        <w:pageBreakBefore w:val="0"/>
        <w:widowControl w:val="0"/>
        <w:kinsoku/>
        <w:wordWrap/>
        <w:overflowPunct/>
        <w:topLinePunct w:val="0"/>
        <w:autoSpaceDE/>
        <w:autoSpaceDN/>
        <w:bidi w:val="0"/>
        <w:adjustRightInd/>
        <w:ind w:firstLine="0" w:firstLineChars="0"/>
        <w:textAlignment w:val="auto"/>
        <w:rPr>
          <w:szCs w:val="21"/>
        </w:rPr>
      </w:pPr>
      <w:r>
        <w:rPr>
          <w:rFonts w:hint="eastAsia"/>
        </w:rPr>
        <w:t>·</w:t>
      </w:r>
      <w:bookmarkStart w:id="11" w:name="OLE_LINK16"/>
      <m:oMath>
        <m:sSub>
          <m:sSubPr>
            <m:ctrlPr>
              <w:rPr>
                <w:rFonts w:ascii="Cambria Math" w:hAnsi="Cambria Math"/>
                <w:i/>
                <w:szCs w:val="21"/>
              </w:rPr>
            </m:ctrlPr>
          </m:sSubPr>
          <m:e>
            <m:r>
              <m:rPr/>
              <w:rPr>
                <w:rFonts w:ascii="Cambria Math" w:hAnsi="Cambria Math"/>
                <w:szCs w:val="21"/>
              </w:rPr>
              <m:t>r</m:t>
            </m:r>
            <m:ctrlPr>
              <w:rPr>
                <w:rFonts w:ascii="Cambria Math" w:hAnsi="Cambria Math"/>
                <w:i/>
                <w:szCs w:val="21"/>
              </w:rPr>
            </m:ctrlPr>
          </m:e>
          <m:sub>
            <m:r>
              <m:rPr/>
              <w:rPr>
                <w:rFonts w:ascii="Cambria Math" w:hAnsi="Cambria Math"/>
                <w:szCs w:val="21"/>
              </w:rPr>
              <m:t>e</m:t>
            </m:r>
            <w:bookmarkEnd w:id="11"/>
            <m:ctrlPr>
              <w:rPr>
                <w:rFonts w:ascii="Cambria Math" w:hAnsi="Cambria Math"/>
                <w:i/>
                <w:szCs w:val="21"/>
              </w:rPr>
            </m:ctrlPr>
          </m:sub>
        </m:sSub>
      </m:oMath>
      <w:r>
        <w:rPr>
          <w:rFonts w:hint="eastAsia"/>
          <w:szCs w:val="21"/>
        </w:rPr>
        <w:t>：弧</w:t>
      </w:r>
      <m:oMath>
        <m:r>
          <m:rPr/>
          <w:rPr>
            <w:rFonts w:hint="eastAsia" w:ascii="Cambria Math" w:hAnsi="Cambria Math" w:cs="Segoe UI"/>
            <w:szCs w:val="21"/>
            <w:shd w:val="clear" w:color="auto" w:fill="FFFFFF"/>
          </w:rPr>
          <m:t>e</m:t>
        </m:r>
        <m:r>
          <m:rPr/>
          <w:rPr>
            <w:rFonts w:ascii="Cambria Math" w:hAnsi="Cambria Math" w:cs="Segoe UI"/>
            <w:szCs w:val="21"/>
            <w:shd w:val="clear" w:color="auto" w:fill="FFFFFF"/>
          </w:rPr>
          <m:t>∈</m:t>
        </m:r>
        <m:r>
          <m:rPr/>
          <w:rPr>
            <w:rFonts w:ascii="Cambria Math" w:hAnsi="Cambria Math" w:cs="Times New Roman"/>
            <w:szCs w:val="21"/>
          </w:rPr>
          <m:t>E</m:t>
        </m:r>
      </m:oMath>
      <w:r>
        <w:rPr>
          <w:rFonts w:hint="eastAsia"/>
          <w:szCs w:val="21"/>
        </w:rPr>
        <w:t>的吸引力分数</w:t>
      </w:r>
    </w:p>
    <w:p w14:paraId="3664F8F8">
      <w:pPr>
        <w:keepLines w:val="0"/>
        <w:pageBreakBefore w:val="0"/>
        <w:widowControl w:val="0"/>
        <w:kinsoku/>
        <w:wordWrap/>
        <w:overflowPunct/>
        <w:topLinePunct w:val="0"/>
        <w:autoSpaceDE/>
        <w:autoSpaceDN/>
        <w:bidi w:val="0"/>
        <w:adjustRightInd/>
        <w:ind w:firstLine="0" w:firstLineChars="0"/>
        <w:textAlignment w:val="auto"/>
        <w:rPr>
          <w:szCs w:val="21"/>
        </w:rPr>
      </w:pPr>
      <w:r>
        <w:rPr>
          <w:rFonts w:hint="eastAsia"/>
        </w:rPr>
        <w:t>·</w:t>
      </w:r>
      <m:oMath>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oMath>
      <w:r>
        <w:rPr>
          <w:rFonts w:hint="eastAsia"/>
          <w:szCs w:val="21"/>
        </w:rPr>
        <w:t>：弧</w:t>
      </w:r>
      <m:oMath>
        <m:r>
          <m:rPr/>
          <w:rPr>
            <w:rFonts w:hint="eastAsia" w:ascii="Cambria Math" w:hAnsi="Cambria Math" w:cs="Segoe UI"/>
            <w:szCs w:val="21"/>
            <w:shd w:val="clear" w:color="auto" w:fill="FFFFFF"/>
          </w:rPr>
          <m:t>e</m:t>
        </m:r>
        <m:r>
          <m:rPr/>
          <w:rPr>
            <w:rFonts w:ascii="Cambria Math" w:hAnsi="Cambria Math" w:cs="Segoe UI"/>
            <w:szCs w:val="21"/>
            <w:shd w:val="clear" w:color="auto" w:fill="FFFFFF"/>
          </w:rPr>
          <m:t>∈</m:t>
        </m:r>
        <m:r>
          <m:rPr/>
          <w:rPr>
            <w:rFonts w:ascii="Cambria Math" w:hAnsi="Cambria Math" w:cs="Times New Roman"/>
            <w:szCs w:val="21"/>
          </w:rPr>
          <m:t>E</m:t>
        </m:r>
      </m:oMath>
      <w:r>
        <w:rPr>
          <w:rFonts w:hint="eastAsia"/>
          <w:szCs w:val="21"/>
        </w:rPr>
        <w:t>的旅行时间</w:t>
      </w:r>
    </w:p>
    <w:p w14:paraId="5AB023D1">
      <w:pPr>
        <w:keepLines w:val="0"/>
        <w:pageBreakBefore w:val="0"/>
        <w:widowControl w:val="0"/>
        <w:kinsoku/>
        <w:wordWrap/>
        <w:overflowPunct/>
        <w:topLinePunct w:val="0"/>
        <w:autoSpaceDE/>
        <w:autoSpaceDN/>
        <w:bidi w:val="0"/>
        <w:adjustRightInd/>
        <w:ind w:firstLine="0" w:firstLineChars="0"/>
        <w:textAlignment w:val="auto"/>
        <w:rPr>
          <w:szCs w:val="21"/>
        </w:rPr>
      </w:pPr>
      <w:r>
        <w:rPr>
          <w:rFonts w:hint="eastAsia"/>
        </w:rPr>
        <w:t>·</w:t>
      </w:r>
      <m:oMath>
        <m:r>
          <m:rPr/>
          <w:rPr>
            <w:rFonts w:ascii="Cambria Math" w:hAnsi="Cambria Math"/>
          </w:rPr>
          <m:t>T</m:t>
        </m:r>
      </m:oMath>
      <w:r>
        <w:rPr>
          <w:rFonts w:hint="eastAsia"/>
          <w:szCs w:val="21"/>
        </w:rPr>
        <w:t>：</w:t>
      </w:r>
      <w:bookmarkStart w:id="12" w:name="OLE_LINK46"/>
      <w:r>
        <w:rPr>
          <w:rFonts w:hint="eastAsia"/>
          <w:szCs w:val="21"/>
        </w:rPr>
        <w:t>总预算时间</w:t>
      </w:r>
      <w:bookmarkEnd w:id="12"/>
    </w:p>
    <w:p w14:paraId="325AFBDE">
      <w:pPr>
        <w:keepLines w:val="0"/>
        <w:pageBreakBefore w:val="0"/>
        <w:widowControl w:val="0"/>
        <w:kinsoku/>
        <w:wordWrap/>
        <w:overflowPunct/>
        <w:topLinePunct w:val="0"/>
        <w:autoSpaceDE/>
        <w:autoSpaceDN/>
        <w:bidi w:val="0"/>
        <w:adjustRightInd/>
        <w:ind w:firstLine="0" w:firstLineChars="0"/>
        <w:textAlignment w:val="auto"/>
        <w:rPr>
          <w:szCs w:val="21"/>
        </w:rPr>
      </w:pPr>
      <w:r>
        <w:rPr>
          <w:rFonts w:hint="eastAsia"/>
        </w:rPr>
        <w:t>·</w:t>
      </w:r>
      <m:oMath>
        <m:r>
          <m:rPr/>
          <w:rPr>
            <w:rFonts w:hint="eastAsia" w:ascii="Cambria Math" w:hAnsi="Cambria Math"/>
          </w:rPr>
          <m:t>M</m:t>
        </m:r>
      </m:oMath>
      <w:r>
        <w:rPr>
          <w:rFonts w:hint="eastAsia"/>
          <w:szCs w:val="21"/>
        </w:rPr>
        <w:t>：</w:t>
      </w:r>
      <w:r>
        <w:rPr>
          <w:szCs w:val="21"/>
        </w:rPr>
        <w:t>一个足够大的正数</w:t>
      </w:r>
    </w:p>
    <w:p w14:paraId="677D3F8C">
      <w:pPr>
        <w:keepLines w:val="0"/>
        <w:pageBreakBefore w:val="0"/>
        <w:widowControl w:val="0"/>
        <w:kinsoku/>
        <w:wordWrap/>
        <w:overflowPunct/>
        <w:topLinePunct w:val="0"/>
        <w:autoSpaceDE/>
        <w:autoSpaceDN/>
        <w:bidi w:val="0"/>
        <w:adjustRightInd/>
        <w:ind w:firstLine="0" w:firstLineChars="0"/>
        <w:textAlignment w:val="auto"/>
        <w:rPr>
          <w:b/>
          <w:bCs/>
        </w:rPr>
      </w:pPr>
      <w:r>
        <w:rPr>
          <w:rFonts w:hint="eastAsia"/>
          <w:b/>
          <w:bCs/>
        </w:rPr>
        <w:t>决策变量</w:t>
      </w:r>
    </w:p>
    <w:p w14:paraId="4AFBDE23">
      <w:pPr>
        <w:keepLines w:val="0"/>
        <w:pageBreakBefore w:val="0"/>
        <w:widowControl w:val="0"/>
        <w:kinsoku/>
        <w:wordWrap/>
        <w:overflowPunct/>
        <w:topLinePunct w:val="0"/>
        <w:autoSpaceDE/>
        <w:autoSpaceDN/>
        <w:bidi w:val="0"/>
        <w:adjustRightInd/>
        <w:ind w:firstLine="0" w:firstLineChars="0"/>
        <w:textAlignment w:val="auto"/>
        <w:rPr>
          <w:szCs w:val="21"/>
        </w:rPr>
      </w:pPr>
      <w:r>
        <w:rPr>
          <w:rFonts w:hint="eastAsia"/>
        </w:rPr>
        <w:t>·</w:t>
      </w:r>
      <m:oMath>
        <m:sSub>
          <m:sSubPr>
            <m:ctrlPr>
              <w:rPr>
                <w:rFonts w:ascii="Cambria Math" w:hAnsi="Cambria Math"/>
                <w:i/>
                <w:szCs w:val="21"/>
              </w:rPr>
            </m:ctrlPr>
          </m:sSubPr>
          <m:e>
            <m:r>
              <m:rPr/>
              <w:rPr>
                <w:rFonts w:hint="eastAsia" w:ascii="Cambria Math" w:hAnsi="Cambria Math"/>
                <w:szCs w:val="21"/>
              </w:rPr>
              <m:t>x</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r>
          <m:rPr/>
          <w:rPr>
            <w:rFonts w:ascii="Cambria Math" w:hAnsi="Cambria Math"/>
            <w:szCs w:val="21"/>
          </w:rPr>
          <m:t>∈</m:t>
        </m:r>
        <m:d>
          <m:dPr>
            <m:begChr m:val="{"/>
            <m:endChr m:val="}"/>
            <m:ctrlPr>
              <w:rPr>
                <w:rFonts w:ascii="Cambria Math" w:hAnsi="Cambria Math"/>
                <w:i/>
                <w:szCs w:val="21"/>
              </w:rPr>
            </m:ctrlPr>
          </m:dPr>
          <m:e>
            <m:r>
              <m:rPr/>
              <w:rPr>
                <w:rFonts w:ascii="Cambria Math" w:hAnsi="Cambria Math"/>
                <w:szCs w:val="21"/>
              </w:rPr>
              <m:t>0,1</m:t>
            </m:r>
            <m:ctrlPr>
              <w:rPr>
                <w:rFonts w:ascii="Cambria Math" w:hAnsi="Cambria Math"/>
                <w:i/>
                <w:szCs w:val="21"/>
              </w:rPr>
            </m:ctrlPr>
          </m:e>
        </m:d>
      </m:oMath>
      <w:r>
        <w:rPr>
          <w:rFonts w:hint="eastAsia"/>
          <w:szCs w:val="21"/>
        </w:rPr>
        <w:t>：</w:t>
      </w:r>
      <w:r>
        <w:rPr>
          <w:rFonts w:cs="Times New Roman"/>
          <w:szCs w:val="21"/>
        </w:rPr>
        <w:t>若路径</w:t>
      </w:r>
      <w:r>
        <w:rPr>
          <w:rFonts w:hint="eastAsia" w:cs="Times New Roman"/>
          <w:szCs w:val="21"/>
        </w:rPr>
        <w:t>包括</w:t>
      </w:r>
      <m:oMath>
        <m:r>
          <m:rPr/>
          <w:rPr>
            <w:rFonts w:ascii="Cambria Math" w:hAnsi="Cambria Math" w:cs="Segoe UI"/>
            <w:szCs w:val="21"/>
            <w:shd w:val="clear" w:color="auto" w:fill="FFFFFF"/>
          </w:rPr>
          <m:t>e∈</m:t>
        </m:r>
        <m:r>
          <m:rPr/>
          <w:rPr>
            <w:rFonts w:ascii="Cambria Math" w:hAnsi="Cambria Math" w:cs="Times New Roman"/>
            <w:szCs w:val="21"/>
          </w:rPr>
          <m:t>E</m:t>
        </m:r>
      </m:oMath>
      <w:r>
        <w:rPr>
          <w:rFonts w:hint="eastAsia" w:cs="Times New Roman"/>
          <w:szCs w:val="21"/>
        </w:rPr>
        <w:t>，</w:t>
      </w:r>
      <w:r>
        <w:rPr>
          <w:rFonts w:cs="Times New Roman"/>
          <w:szCs w:val="21"/>
        </w:rPr>
        <w:t>则为1，否则为0</w:t>
      </w:r>
    </w:p>
    <w:p w14:paraId="3B85BD5B">
      <w:pPr>
        <w:keepLines w:val="0"/>
        <w:pageBreakBefore w:val="0"/>
        <w:widowControl w:val="0"/>
        <w:kinsoku/>
        <w:wordWrap/>
        <w:overflowPunct/>
        <w:topLinePunct w:val="0"/>
        <w:autoSpaceDE/>
        <w:autoSpaceDN/>
        <w:bidi w:val="0"/>
        <w:adjustRightInd/>
        <w:ind w:firstLine="0" w:firstLineChars="0"/>
        <w:textAlignment w:val="auto"/>
        <w:rPr>
          <w:szCs w:val="21"/>
        </w:rPr>
      </w:pPr>
      <w:r>
        <w:rPr>
          <w:rFonts w:hint="eastAsia"/>
        </w:rPr>
        <w:t>·</w:t>
      </w:r>
      <m:oMath>
        <m:sSub>
          <m:sSubPr>
            <m:ctrlPr>
              <w:rPr>
                <w:rFonts w:ascii="Cambria Math" w:hAnsi="Cambria Math"/>
                <w:i/>
                <w:szCs w:val="21"/>
              </w:rPr>
            </m:ctrlPr>
          </m:sSubPr>
          <m:e>
            <m:r>
              <m:rPr/>
              <w:rPr>
                <w:rFonts w:hint="eastAsia" w:ascii="Cambria Math" w:hAnsi="Cambria Math"/>
                <w:szCs w:val="21"/>
              </w:rPr>
              <m:t>y</m:t>
            </m:r>
            <m:ctrlPr>
              <w:rPr>
                <w:rFonts w:ascii="Cambria Math" w:hAnsi="Cambria Math"/>
                <w:i/>
                <w:szCs w:val="21"/>
              </w:rPr>
            </m:ctrlPr>
          </m:e>
          <m:sub>
            <m:r>
              <m:rPr/>
              <w:rPr>
                <w:rFonts w:hint="eastAsia" w:ascii="Cambria Math" w:hAnsi="Cambria Math"/>
                <w:szCs w:val="21"/>
              </w:rPr>
              <m:t>i</m:t>
            </m:r>
            <m:ctrlPr>
              <w:rPr>
                <w:rFonts w:ascii="Cambria Math" w:hAnsi="Cambria Math"/>
                <w:i/>
                <w:szCs w:val="21"/>
              </w:rPr>
            </m:ctrlPr>
          </m:sub>
        </m:sSub>
        <m:r>
          <m:rPr/>
          <w:rPr>
            <w:rFonts w:ascii="Cambria Math" w:hAnsi="Cambria Math"/>
            <w:szCs w:val="21"/>
          </w:rPr>
          <m:t>∈</m:t>
        </m:r>
        <m:d>
          <m:dPr>
            <m:begChr m:val="{"/>
            <m:endChr m:val="}"/>
            <m:ctrlPr>
              <w:rPr>
                <w:rFonts w:ascii="Cambria Math" w:hAnsi="Cambria Math"/>
                <w:i/>
                <w:szCs w:val="21"/>
              </w:rPr>
            </m:ctrlPr>
          </m:dPr>
          <m:e>
            <m:r>
              <m:rPr/>
              <w:rPr>
                <w:rFonts w:ascii="Cambria Math" w:hAnsi="Cambria Math"/>
                <w:szCs w:val="21"/>
              </w:rPr>
              <m:t>0,1</m:t>
            </m:r>
            <m:ctrlPr>
              <w:rPr>
                <w:rFonts w:ascii="Cambria Math" w:hAnsi="Cambria Math"/>
                <w:i/>
                <w:szCs w:val="21"/>
              </w:rPr>
            </m:ctrlPr>
          </m:e>
        </m:d>
      </m:oMath>
      <w:r>
        <w:rPr>
          <w:rFonts w:hint="eastAsia"/>
          <w:szCs w:val="21"/>
        </w:rPr>
        <w:t>：若路径访问兴趣点</w:t>
      </w:r>
      <m:oMath>
        <m:r>
          <m:rPr/>
          <w:rPr>
            <w:rFonts w:ascii="Cambria Math" w:hAnsi="Cambria Math" w:cs="Segoe UI"/>
            <w:szCs w:val="21"/>
            <w:shd w:val="clear" w:color="auto" w:fill="FFFFFF"/>
          </w:rPr>
          <m:t>i∈</m:t>
        </m:r>
        <m:r>
          <m:rPr/>
          <w:rPr>
            <w:rFonts w:ascii="Cambria Math" w:hAnsi="Cambria Math" w:cs="Times New Roman"/>
            <w:szCs w:val="21"/>
          </w:rPr>
          <m:t>N</m:t>
        </m:r>
      </m:oMath>
      <w:r>
        <w:rPr>
          <w:rFonts w:hint="eastAsia"/>
          <w:szCs w:val="21"/>
        </w:rPr>
        <w:t>，</w:t>
      </w:r>
      <w:r>
        <w:rPr>
          <w:rFonts w:cs="Times New Roman"/>
          <w:szCs w:val="21"/>
        </w:rPr>
        <w:t>则为1，否则为0</w:t>
      </w:r>
    </w:p>
    <w:p w14:paraId="14BE2154">
      <w:pPr>
        <w:keepLines w:val="0"/>
        <w:pageBreakBefore w:val="0"/>
        <w:widowControl w:val="0"/>
        <w:kinsoku/>
        <w:wordWrap/>
        <w:overflowPunct/>
        <w:topLinePunct w:val="0"/>
        <w:autoSpaceDE/>
        <w:autoSpaceDN/>
        <w:bidi w:val="0"/>
        <w:adjustRightInd/>
        <w:ind w:firstLine="0" w:firstLineChars="0"/>
        <w:textAlignment w:val="auto"/>
        <w:rPr>
          <w:i/>
          <w:szCs w:val="21"/>
        </w:rPr>
      </w:pPr>
      <w:r>
        <w:rPr>
          <w:rFonts w:hint="eastAsia"/>
        </w:rPr>
        <w:t>·</w:t>
      </w:r>
      <m:oMath>
        <m:sSub>
          <m:sSubPr>
            <m:ctrlPr>
              <w:rPr>
                <w:rFonts w:ascii="Cambria Math" w:hAnsi="Cambria Math"/>
                <w:i/>
                <w:szCs w:val="21"/>
              </w:rPr>
            </m:ctrlPr>
          </m:sSubPr>
          <m:e>
            <m:r>
              <m:rPr/>
              <w:rPr>
                <w:rFonts w:hint="eastAsia" w:ascii="Cambria Math" w:hAnsi="Cambria Math"/>
                <w:szCs w:val="21"/>
              </w:rPr>
              <m:t>u</m:t>
            </m:r>
            <m:ctrlPr>
              <w:rPr>
                <w:rFonts w:ascii="Cambria Math" w:hAnsi="Cambria Math"/>
                <w:i/>
                <w:szCs w:val="21"/>
              </w:rPr>
            </m:ctrlPr>
          </m:e>
          <m:sub>
            <m:r>
              <m:rPr/>
              <w:rPr>
                <w:rFonts w:ascii="Cambria Math" w:hAnsi="Cambria Math"/>
                <w:szCs w:val="21"/>
              </w:rPr>
              <m:t>i</m:t>
            </m:r>
            <m:ctrlPr>
              <w:rPr>
                <w:rFonts w:ascii="Cambria Math" w:hAnsi="Cambria Math"/>
                <w:i/>
                <w:szCs w:val="21"/>
              </w:rPr>
            </m:ctrlPr>
          </m:sub>
        </m:sSub>
        <m:r>
          <m:rPr/>
          <w:rPr>
            <w:rFonts w:ascii="Cambria Math" w:hAnsi="Cambria Math"/>
            <w:szCs w:val="21"/>
          </w:rPr>
          <m:t>≥0</m:t>
        </m:r>
      </m:oMath>
      <w:r>
        <w:rPr>
          <w:rFonts w:hint="eastAsia"/>
          <w:szCs w:val="21"/>
        </w:rPr>
        <w:t>：到达节点</w:t>
      </w:r>
      <m:oMath>
        <m:r>
          <m:rPr/>
          <w:rPr>
            <w:rFonts w:ascii="Cambria Math" w:hAnsi="Cambria Math" w:cs="Segoe UI"/>
            <w:szCs w:val="21"/>
            <w:shd w:val="clear" w:color="auto" w:fill="FFFFFF"/>
          </w:rPr>
          <m:t>i∈</m:t>
        </m:r>
        <m:r>
          <m:rPr/>
          <w:rPr>
            <w:rFonts w:hint="eastAsia" w:ascii="Cambria Math" w:hAnsi="Cambria Math" w:cs="Times New Roman"/>
            <w:szCs w:val="21"/>
          </w:rPr>
          <m:t>V</m:t>
        </m:r>
      </m:oMath>
      <w:r>
        <w:rPr>
          <w:rFonts w:hint="eastAsia"/>
          <w:szCs w:val="21"/>
        </w:rPr>
        <w:t>的时间</w:t>
      </w:r>
    </w:p>
    <w:p w14:paraId="5D11621D">
      <w:pPr>
        <w:keepLines w:val="0"/>
        <w:pageBreakBefore w:val="0"/>
        <w:widowControl w:val="0"/>
        <w:kinsoku/>
        <w:wordWrap/>
        <w:overflowPunct/>
        <w:topLinePunct w:val="0"/>
        <w:autoSpaceDE/>
        <w:autoSpaceDN/>
        <w:bidi w:val="0"/>
        <w:adjustRightInd/>
        <w:ind w:firstLine="0" w:firstLineChars="0"/>
        <w:jc w:val="left"/>
        <w:textAlignment w:val="auto"/>
        <w:rPr>
          <w:i/>
          <w:szCs w:val="21"/>
        </w:rPr>
      </w:pPr>
      <w:r>
        <w:rPr>
          <w:rFonts w:hint="eastAsia"/>
          <w:b/>
          <w:bCs/>
        </w:rPr>
        <w:t>目标函数</w:t>
      </w:r>
      <w:r>
        <w:rPr>
          <w:rFonts w:hint="eastAsia"/>
          <w:i/>
          <w:szCs w:val="21"/>
        </w:rPr>
        <w:t xml:space="preserve">                    </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621"/>
        <w:gridCol w:w="707"/>
      </w:tblGrid>
      <w:tr w14:paraId="3C3D780A">
        <w:tc>
          <w:tcPr>
            <w:tcW w:w="7621" w:type="dxa"/>
          </w:tcPr>
          <w:p w14:paraId="7EEDE120">
            <w:pPr>
              <w:keepLines w:val="0"/>
              <w:pageBreakBefore w:val="0"/>
              <w:widowControl w:val="0"/>
              <w:kinsoku/>
              <w:wordWrap/>
              <w:overflowPunct/>
              <w:topLinePunct w:val="0"/>
              <w:autoSpaceDE/>
              <w:autoSpaceDN/>
              <w:bidi w:val="0"/>
              <w:adjustRightInd/>
              <w:ind w:firstLine="0" w:firstLineChars="0"/>
              <w:jc w:val="center"/>
              <w:textAlignment w:val="auto"/>
              <w:rPr>
                <w:i/>
                <w:iCs/>
                <w:szCs w:val="21"/>
              </w:rPr>
            </w:pPr>
            <w:r>
              <w:rPr>
                <w:rFonts w:hint="eastAsia"/>
                <w:i/>
                <w:iCs/>
                <w:szCs w:val="21"/>
              </w:rPr>
              <w:t xml:space="preserve">    </w:t>
            </w:r>
            <m:oMath>
              <m:r>
                <m:rPr/>
                <w:rPr>
                  <w:rFonts w:hint="eastAsia" w:ascii="Cambria Math" w:hAnsi="Cambria Math"/>
                  <w:szCs w:val="21"/>
                </w:rPr>
                <m:t>m</m:t>
              </m:r>
              <m:r>
                <m:rPr/>
                <w:rPr>
                  <w:rFonts w:ascii="Cambria Math" w:hAnsi="Cambria Math"/>
                  <w:szCs w:val="21"/>
                </w:rPr>
                <m:t>ax</m:t>
              </m:r>
              <m:nary>
                <m:naryPr>
                  <m:chr m:val="∑"/>
                  <m:limLoc m:val="subSup"/>
                  <m:supHide m:val="1"/>
                  <m:ctrlPr>
                    <w:rPr>
                      <w:rFonts w:ascii="Cambria Math" w:hAnsi="Cambria Math" w:cs="Times New Roman"/>
                      <w:i/>
                      <w:szCs w:val="21"/>
                    </w:rPr>
                  </m:ctrlPr>
                </m:naryPr>
                <m:sub>
                  <m:r>
                    <m:rPr>
                      <m:sty m:val="p"/>
                    </m:rPr>
                    <w:rPr>
                      <w:rFonts w:hint="eastAsia" w:ascii="Cambria Math" w:hAnsi="Cambria Math"/>
                      <w:szCs w:val="21"/>
                    </w:rPr>
                    <m:t>e</m:t>
                  </m:r>
                  <m:r>
                    <m:rPr>
                      <m:sty m:val="p"/>
                    </m:rPr>
                    <w:rPr>
                      <w:rFonts w:ascii="Cambria Math" w:hAnsi="Cambria Math"/>
                      <w:szCs w:val="21"/>
                    </w:rPr>
                    <m:t>∈</m:t>
                  </m:r>
                  <m:r>
                    <m:rPr/>
                    <w:rPr>
                      <w:rFonts w:ascii="Cambria Math" w:hAnsi="Cambria Math"/>
                      <w:szCs w:val="21"/>
                    </w:rPr>
                    <m:t>E</m:t>
                  </m:r>
                  <m:ctrlPr>
                    <w:rPr>
                      <w:rFonts w:ascii="Cambria Math" w:hAnsi="Cambria Math" w:cs="Times New Roman"/>
                      <w:i/>
                      <w:szCs w:val="21"/>
                    </w:rPr>
                  </m:ctrlPr>
                </m:sub>
                <m:sup>
                  <m:ctrlPr>
                    <w:rPr>
                      <w:rFonts w:ascii="Cambria Math" w:hAnsi="Cambria Math" w:cs="Times New Roman"/>
                      <w:i/>
                      <w:szCs w:val="21"/>
                    </w:rPr>
                  </m:ctrlPr>
                </m:sup>
                <m:e>
                  <m:sSub>
                    <m:sSubPr>
                      <m:ctrlPr>
                        <w:rPr>
                          <w:rFonts w:ascii="Cambria Math" w:hAnsi="Cambria Math"/>
                          <w:i/>
                          <w:szCs w:val="21"/>
                        </w:rPr>
                      </m:ctrlPr>
                    </m:sSubPr>
                    <m:e>
                      <m:r>
                        <m:rPr/>
                        <w:rPr>
                          <w:rFonts w:ascii="Cambria Math" w:hAnsi="Cambria Math"/>
                          <w:szCs w:val="21"/>
                        </w:rPr>
                        <m:t>r</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ctrlPr>
                    <w:rPr>
                      <w:rFonts w:ascii="Cambria Math" w:hAnsi="Cambria Math" w:cs="Times New Roman"/>
                      <w:i/>
                      <w:szCs w:val="21"/>
                    </w:rPr>
                  </m:ctrlPr>
                </m:e>
              </m:nary>
              <m:r>
                <m:rPr/>
                <w:rPr>
                  <w:rFonts w:hint="eastAsia" w:ascii="Cambria Math" w:hAnsi="Cambria Math" w:cs="Times New Roman"/>
                  <w:szCs w:val="21"/>
                </w:rPr>
                <m:t>+</m:t>
              </m:r>
              <m:nary>
                <m:naryPr>
                  <m:chr m:val="∑"/>
                  <m:limLoc m:val="subSup"/>
                  <m:supHide m:val="1"/>
                  <m:ctrlPr>
                    <w:rPr>
                      <w:rFonts w:ascii="Cambria Math" w:hAnsi="Cambria Math" w:cs="Times New Roman"/>
                      <w:i/>
                      <w:szCs w:val="21"/>
                    </w:rPr>
                  </m:ctrlPr>
                </m:naryPr>
                <m:sub>
                  <m:r>
                    <m:rPr/>
                    <w:rPr>
                      <w:rFonts w:hint="eastAsia" w:ascii="Cambria Math" w:hAnsi="Cambria Math" w:cs="Times New Roman"/>
                      <w:szCs w:val="21"/>
                    </w:rPr>
                    <m:t>i</m:t>
                  </m:r>
                  <m:r>
                    <m:rPr/>
                    <w:rPr>
                      <w:rFonts w:ascii="Cambria Math" w:hAnsi="Cambria Math" w:cs="Times New Roman"/>
                      <w:szCs w:val="21"/>
                    </w:rPr>
                    <m:t>∈N</m:t>
                  </m:r>
                  <m:ctrlPr>
                    <w:rPr>
                      <w:rFonts w:ascii="Cambria Math" w:hAnsi="Cambria Math" w:cs="Times New Roman"/>
                      <w:i/>
                      <w:szCs w:val="21"/>
                    </w:rPr>
                  </m:ctrlPr>
                </m:sub>
                <m:sup>
                  <m:ctrlPr>
                    <w:rPr>
                      <w:rFonts w:ascii="Cambria Math" w:hAnsi="Cambria Math" w:cs="Times New Roman"/>
                      <w:i/>
                      <w:szCs w:val="21"/>
                    </w:rPr>
                  </m:ctrlPr>
                </m:sup>
                <m:e>
                  <m:sSub>
                    <m:sSubPr>
                      <m:ctrlPr>
                        <w:rPr>
                          <w:rFonts w:ascii="Cambria Math" w:hAnsi="Cambria Math" w:cs="Times New Roman"/>
                          <w:szCs w:val="21"/>
                        </w:rPr>
                      </m:ctrlPr>
                    </m:sSubPr>
                    <m:e>
                      <m:r>
                        <m:rPr/>
                        <w:rPr>
                          <w:rFonts w:ascii="Cambria Math" w:hAnsi="Cambria Math" w:cs="Times New Roman"/>
                          <w:szCs w:val="21"/>
                        </w:rPr>
                        <m:t>p</m:t>
                      </m:r>
                      <m:ctrlPr>
                        <w:rPr>
                          <w:rFonts w:ascii="Cambria Math" w:hAnsi="Cambria Math" w:cs="Times New Roman"/>
                          <w:szCs w:val="21"/>
                        </w:rPr>
                      </m:ctrlPr>
                    </m:e>
                    <m:sub>
                      <m:r>
                        <m:rPr/>
                        <w:rPr>
                          <w:rFonts w:ascii="Cambria Math" w:hAnsi="Cambria Math" w:cs="Times New Roman"/>
                          <w:szCs w:val="21"/>
                        </w:rPr>
                        <m:t>i</m:t>
                      </m:r>
                      <m:ctrlPr>
                        <w:rPr>
                          <w:rFonts w:ascii="Cambria Math" w:hAnsi="Cambria Math" w:cs="Times New Roman"/>
                          <w:szCs w:val="21"/>
                        </w:rPr>
                      </m:ctrlPr>
                    </m:sub>
                  </m:sSub>
                  <m:sSub>
                    <m:sSubPr>
                      <m:ctrlPr>
                        <w:rPr>
                          <w:rFonts w:ascii="Cambria Math" w:hAnsi="Cambria Math" w:cs="Times New Roman"/>
                          <w:szCs w:val="21"/>
                        </w:rPr>
                      </m:ctrlPr>
                    </m:sSubPr>
                    <m:e>
                      <m:r>
                        <m:rPr/>
                        <w:rPr>
                          <w:rFonts w:hint="eastAsia" w:ascii="Cambria Math" w:hAnsi="Cambria Math" w:cs="Times New Roman"/>
                          <w:szCs w:val="21"/>
                        </w:rPr>
                        <m:t>y</m:t>
                      </m:r>
                      <m:ctrlPr>
                        <w:rPr>
                          <w:rFonts w:ascii="Cambria Math" w:hAnsi="Cambria Math" w:cs="Times New Roman"/>
                          <w:szCs w:val="21"/>
                        </w:rPr>
                      </m:ctrlPr>
                    </m:e>
                    <m:sub>
                      <m:r>
                        <m:rPr/>
                        <w:rPr>
                          <w:rFonts w:ascii="Cambria Math" w:hAnsi="Cambria Math" w:cs="Times New Roman"/>
                          <w:szCs w:val="21"/>
                        </w:rPr>
                        <m:t>i</m:t>
                      </m:r>
                      <m:ctrlPr>
                        <w:rPr>
                          <w:rFonts w:ascii="Cambria Math" w:hAnsi="Cambria Math" w:cs="Times New Roman"/>
                          <w:szCs w:val="21"/>
                        </w:rPr>
                      </m:ctrlPr>
                    </m:sub>
                  </m:sSub>
                  <m:ctrlPr>
                    <w:rPr>
                      <w:rFonts w:ascii="Cambria Math" w:hAnsi="Cambria Math" w:cs="Times New Roman"/>
                      <w:i/>
                      <w:szCs w:val="21"/>
                    </w:rPr>
                  </m:ctrlPr>
                </m:e>
              </m:nary>
            </m:oMath>
            <w:r>
              <w:rPr>
                <w:i/>
                <w:iCs/>
                <w:szCs w:val="21"/>
              </w:rPr>
              <w:t xml:space="preserve"> </w:t>
            </w:r>
          </w:p>
        </w:tc>
        <w:tc>
          <w:tcPr>
            <w:tcW w:w="707" w:type="dxa"/>
          </w:tcPr>
          <w:p w14:paraId="06E28CBA">
            <w:pPr>
              <w:keepLines w:val="0"/>
              <w:pageBreakBefore w:val="0"/>
              <w:widowControl w:val="0"/>
              <w:kinsoku/>
              <w:wordWrap/>
              <w:overflowPunct/>
              <w:topLinePunct w:val="0"/>
              <w:autoSpaceDE/>
              <w:autoSpaceDN/>
              <w:bidi w:val="0"/>
              <w:adjustRightInd/>
              <w:ind w:firstLine="0" w:firstLineChars="0"/>
              <w:jc w:val="right"/>
              <w:textAlignment w:val="auto"/>
              <w:rPr>
                <w:i/>
                <w:iCs/>
                <w:szCs w:val="21"/>
              </w:rPr>
            </w:pPr>
            <w:r>
              <w:rPr>
                <w:rFonts w:hint="eastAsia" w:cs="Times New Roman"/>
                <w:iCs/>
                <w:szCs w:val="21"/>
                <w:lang w:eastAsia="zh-CN"/>
              </w:rPr>
              <w:t>(</w:t>
            </w:r>
            <w:r>
              <w:rPr>
                <w:rFonts w:cs="Times New Roman"/>
                <w:iCs/>
                <w:szCs w:val="21"/>
              </w:rPr>
              <w:t>1</w:t>
            </w:r>
            <w:r>
              <w:rPr>
                <w:rFonts w:hint="eastAsia" w:cs="Times New Roman"/>
                <w:iCs/>
                <w:szCs w:val="21"/>
                <w:lang w:eastAsia="zh-CN"/>
              </w:rPr>
              <w:t>)</w:t>
            </w:r>
          </w:p>
        </w:tc>
      </w:tr>
    </w:tbl>
    <w:p w14:paraId="1D32E184">
      <w:pPr>
        <w:keepLines w:val="0"/>
        <w:pageBreakBefore w:val="0"/>
        <w:widowControl w:val="0"/>
        <w:kinsoku/>
        <w:wordWrap/>
        <w:overflowPunct/>
        <w:topLinePunct w:val="0"/>
        <w:autoSpaceDE/>
        <w:autoSpaceDN/>
        <w:bidi w:val="0"/>
        <w:adjustRightInd/>
        <w:ind w:left="2940" w:firstLine="420" w:firstLineChars="0"/>
        <w:jc w:val="left"/>
        <w:textAlignment w:val="auto"/>
        <w:rPr>
          <w:i/>
          <w:szCs w:val="21"/>
        </w:rPr>
      </w:pPr>
      <w:r>
        <w:rPr>
          <w:i/>
          <w:szCs w:val="21"/>
        </w:rPr>
        <w:tab/>
      </w:r>
      <w:r>
        <w:rPr>
          <w:i/>
          <w:szCs w:val="21"/>
        </w:rPr>
        <w:tab/>
      </w:r>
      <w:r>
        <w:rPr>
          <w:i/>
          <w:szCs w:val="21"/>
        </w:rPr>
        <w:tab/>
      </w:r>
      <w:r>
        <w:rPr>
          <w:i/>
          <w:szCs w:val="21"/>
        </w:rPr>
        <w:tab/>
      </w:r>
      <w:r>
        <w:rPr>
          <w:i/>
          <w:szCs w:val="21"/>
        </w:rPr>
        <w:tab/>
      </w:r>
      <w:r>
        <w:rPr>
          <w:rFonts w:hint="eastAsia"/>
          <w:i/>
          <w:szCs w:val="21"/>
        </w:rPr>
        <w:t xml:space="preserve">  </w:t>
      </w:r>
    </w:p>
    <w:p w14:paraId="44023C2D">
      <w:pPr>
        <w:keepLines w:val="0"/>
        <w:pageBreakBefore w:val="0"/>
        <w:widowControl w:val="0"/>
        <w:kinsoku/>
        <w:wordWrap/>
        <w:overflowPunct/>
        <w:topLinePunct w:val="0"/>
        <w:autoSpaceDE/>
        <w:autoSpaceDN/>
        <w:bidi w:val="0"/>
        <w:adjustRightInd/>
        <w:ind w:firstLine="0" w:firstLineChars="0"/>
        <w:textAlignment w:val="auto"/>
        <w:rPr>
          <w:b/>
          <w:bCs/>
          <w:iCs/>
        </w:rPr>
      </w:pPr>
      <w:r>
        <w:rPr>
          <w:rFonts w:hint="eastAsia"/>
          <w:b/>
          <w:bCs/>
          <w:iCs/>
        </w:rPr>
        <w:t>约束条件</w:t>
      </w:r>
    </w:p>
    <w:p w14:paraId="24CB5F2B">
      <w:pPr>
        <w:keepLines w:val="0"/>
        <w:pageBreakBefore w:val="0"/>
        <w:widowControl w:val="0"/>
        <w:kinsoku/>
        <w:wordWrap/>
        <w:overflowPunct/>
        <w:topLinePunct w:val="0"/>
        <w:autoSpaceDE/>
        <w:autoSpaceDN/>
        <w:bidi w:val="0"/>
        <w:adjustRightInd/>
        <w:ind w:firstLine="0" w:firstLineChars="0"/>
        <w:textAlignment w:val="auto"/>
      </w:pPr>
      <w:r>
        <w:rPr>
          <w:rFonts w:hint="eastAsia"/>
        </w:rPr>
        <w:t>·起点出度为1（必须从起点出发）：</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608"/>
        <w:gridCol w:w="733"/>
      </w:tblGrid>
      <w:tr w14:paraId="6B02B2F3">
        <w:tc>
          <w:tcPr>
            <w:tcW w:w="7608" w:type="dxa"/>
          </w:tcPr>
          <w:p w14:paraId="290EBFC7">
            <w:pPr>
              <w:keepLines w:val="0"/>
              <w:pageBreakBefore w:val="0"/>
              <w:widowControl w:val="0"/>
              <w:kinsoku/>
              <w:wordWrap/>
              <w:overflowPunct/>
              <w:topLinePunct w:val="0"/>
              <w:autoSpaceDE/>
              <w:autoSpaceDN/>
              <w:bidi w:val="0"/>
              <w:adjustRightInd/>
              <w:ind w:firstLine="0" w:firstLineChars="0"/>
              <w:jc w:val="center"/>
              <w:textAlignment w:val="auto"/>
              <w:rPr>
                <w:i/>
                <w:iCs/>
                <w:szCs w:val="21"/>
              </w:rPr>
            </w:pPr>
            <w:r>
              <w:rPr>
                <w:rFonts w:hint="eastAsia"/>
                <w:i/>
                <w:iCs/>
                <w:szCs w:val="21"/>
              </w:rPr>
              <w:t xml:space="preserve">    </w:t>
            </w:r>
            <m:oMath>
              <m:nary>
                <m:naryPr>
                  <m:chr m:val="∑"/>
                  <m:limLoc m:val="subSup"/>
                  <m:supHide m:val="1"/>
                  <m:ctrlPr>
                    <w:rPr>
                      <w:rFonts w:ascii="Cambria Math" w:hAnsi="Cambria Math" w:cs="Times New Roman"/>
                      <w:i/>
                      <w:szCs w:val="21"/>
                    </w:rPr>
                  </m:ctrlPr>
                </m:naryPr>
                <m:sub>
                  <m:r>
                    <m:rPr/>
                    <w:rPr>
                      <w:rFonts w:hint="eastAsia" w:ascii="Cambria Math" w:hAnsi="Cambria Math" w:cs="Times New Roman"/>
                      <w:szCs w:val="21"/>
                    </w:rPr>
                    <m:t>j</m:t>
                  </m:r>
                  <m:r>
                    <m:rPr/>
                    <w:rPr>
                      <w:rFonts w:ascii="Cambria Math" w:hAnsi="Cambria Math" w:cs="Times New Roman"/>
                      <w:szCs w:val="21"/>
                    </w:rPr>
                    <m:t>∈V</m:t>
                  </m:r>
                  <m:ctrlPr>
                    <w:rPr>
                      <w:rFonts w:ascii="Cambria Math" w:hAnsi="Cambria Math" w:cs="Times New Roman"/>
                      <w:i/>
                      <w:szCs w:val="21"/>
                    </w:rPr>
                  </m:ctrlPr>
                </m:sub>
                <m:sup>
                  <m:ctrlPr>
                    <w:rPr>
                      <w:rFonts w:ascii="Cambria Math" w:hAnsi="Cambria Math" w:cs="Times New Roman"/>
                      <w:i/>
                      <w:szCs w:val="21"/>
                    </w:rPr>
                  </m:ctrlPr>
                </m:sup>
                <m:e>
                  <m:nary>
                    <m:naryPr>
                      <m:chr m:val="∑"/>
                      <m:limLoc m:val="subSup"/>
                      <m:supHide m:val="1"/>
                      <m:ctrlPr>
                        <w:rPr>
                          <w:rFonts w:ascii="Cambria Math" w:hAnsi="Cambria Math" w:cs="Times New Roman"/>
                          <w:i/>
                          <w:szCs w:val="21"/>
                        </w:rPr>
                      </m:ctrlPr>
                    </m:naryPr>
                    <m:sub>
                      <m:r>
                        <m:rPr/>
                        <w:rPr>
                          <w:rFonts w:ascii="Cambria Math" w:hAnsi="Cambria Math" w:cs="Times New Roman"/>
                          <w:szCs w:val="21"/>
                        </w:rPr>
                        <m:t>e</m:t>
                      </m:r>
                      <m:r>
                        <m:rPr>
                          <m:sty m:val="p"/>
                        </m:rPr>
                        <w:rPr>
                          <w:rFonts w:ascii="Cambria Math" w:hAnsi="Cambria Math"/>
                          <w:szCs w:val="21"/>
                        </w:rPr>
                        <m:t>∈</m:t>
                      </m:r>
                      <m:sSub>
                        <m:sSubPr>
                          <m:ctrlPr>
                            <w:rPr>
                              <w:rFonts w:ascii="Cambria Math" w:hAnsi="Cambria Math" w:cs="Times New Roman"/>
                              <w:i/>
                              <w:szCs w:val="21"/>
                            </w:rPr>
                          </m:ctrlPr>
                        </m:sSubPr>
                        <m:e>
                          <m:r>
                            <m:rPr/>
                            <w:rPr>
                              <w:rFonts w:hint="eastAsia"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oj</m:t>
                          </m:r>
                          <m:ctrlPr>
                            <w:rPr>
                              <w:rFonts w:ascii="Cambria Math" w:hAnsi="Cambria Math" w:cs="Times New Roman"/>
                              <w:i/>
                              <w:szCs w:val="21"/>
                            </w:rPr>
                          </m:ctrlPr>
                        </m:sub>
                      </m:sSub>
                      <m:ctrlPr>
                        <w:rPr>
                          <w:rFonts w:ascii="Cambria Math" w:hAnsi="Cambria Math" w:cs="Times New Roman"/>
                          <w:i/>
                          <w:szCs w:val="21"/>
                        </w:rPr>
                      </m:ctrlPr>
                    </m:sub>
                    <m:sup>
                      <m:ctrlPr>
                        <w:rPr>
                          <w:rFonts w:ascii="Cambria Math" w:hAnsi="Cambria Math" w:cs="Times New Roman"/>
                          <w:i/>
                          <w:szCs w:val="21"/>
                        </w:rPr>
                      </m:ctrlPr>
                    </m:sup>
                    <m:e>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ctrlPr>
                        <w:rPr>
                          <w:rFonts w:ascii="Cambria Math" w:hAnsi="Cambria Math" w:cs="Times New Roman"/>
                          <w:i/>
                          <w:szCs w:val="21"/>
                        </w:rPr>
                      </m:ctrlPr>
                    </m:e>
                  </m:nary>
                  <m:ctrlPr>
                    <w:rPr>
                      <w:rFonts w:ascii="Cambria Math" w:hAnsi="Cambria Math" w:cs="Times New Roman"/>
                      <w:i/>
                      <w:szCs w:val="21"/>
                    </w:rPr>
                  </m:ctrlPr>
                </m:e>
              </m:nary>
              <m:r>
                <m:rPr/>
                <w:rPr>
                  <w:rFonts w:ascii="Cambria Math" w:hAnsi="Cambria Math" w:cs="Times New Roman"/>
                  <w:szCs w:val="21"/>
                </w:rPr>
                <m:t>=1</m:t>
              </m:r>
            </m:oMath>
            <w:r>
              <w:rPr>
                <w:i/>
                <w:iCs/>
                <w:szCs w:val="21"/>
              </w:rPr>
              <w:t xml:space="preserve"> </w:t>
            </w:r>
          </w:p>
        </w:tc>
        <w:tc>
          <w:tcPr>
            <w:tcW w:w="733" w:type="dxa"/>
          </w:tcPr>
          <w:p w14:paraId="35DFEFE3">
            <w:pPr>
              <w:keepLines w:val="0"/>
              <w:pageBreakBefore w:val="0"/>
              <w:widowControl w:val="0"/>
              <w:kinsoku/>
              <w:wordWrap/>
              <w:overflowPunct/>
              <w:topLinePunct w:val="0"/>
              <w:autoSpaceDE/>
              <w:autoSpaceDN/>
              <w:bidi w:val="0"/>
              <w:adjustRightInd/>
              <w:ind w:firstLine="0" w:firstLineChars="0"/>
              <w:jc w:val="right"/>
              <w:textAlignment w:val="auto"/>
              <w:rPr>
                <w:i/>
                <w:iCs/>
                <w:szCs w:val="21"/>
              </w:rPr>
            </w:pPr>
            <w:r>
              <w:rPr>
                <w:rFonts w:hint="eastAsia" w:cs="Times New Roman"/>
                <w:iCs/>
                <w:szCs w:val="21"/>
                <w:lang w:eastAsia="zh-CN"/>
              </w:rPr>
              <w:t>(</w:t>
            </w:r>
            <w:r>
              <w:rPr>
                <w:rFonts w:hint="eastAsia" w:cs="Times New Roman"/>
                <w:iCs/>
                <w:szCs w:val="21"/>
              </w:rPr>
              <w:t>2</w:t>
            </w:r>
            <w:r>
              <w:rPr>
                <w:rFonts w:hint="eastAsia" w:cs="Times New Roman"/>
                <w:iCs/>
                <w:szCs w:val="21"/>
                <w:lang w:eastAsia="zh-CN"/>
              </w:rPr>
              <w:t>)</w:t>
            </w:r>
          </w:p>
        </w:tc>
      </w:tr>
    </w:tbl>
    <w:p w14:paraId="61980C29">
      <w:pPr>
        <w:keepLines w:val="0"/>
        <w:pageBreakBefore w:val="0"/>
        <w:widowControl w:val="0"/>
        <w:kinsoku/>
        <w:wordWrap/>
        <w:overflowPunct/>
        <w:topLinePunct w:val="0"/>
        <w:autoSpaceDE/>
        <w:autoSpaceDN/>
        <w:bidi w:val="0"/>
        <w:adjustRightInd/>
        <w:ind w:firstLine="0" w:firstLineChars="0"/>
        <w:textAlignment w:val="auto"/>
      </w:pPr>
      <w:r>
        <w:rPr>
          <w:rFonts w:hint="eastAsia"/>
        </w:rPr>
        <w:t>·终点入度为1（必须到达终点）：</w:t>
      </w:r>
    </w:p>
    <w:tbl>
      <w:tblPr>
        <w:tblStyle w:val="21"/>
        <w:tblW w:w="83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95"/>
        <w:gridCol w:w="760"/>
      </w:tblGrid>
      <w:tr w14:paraId="456FF37F">
        <w:tc>
          <w:tcPr>
            <w:tcW w:w="7595" w:type="dxa"/>
          </w:tcPr>
          <w:p w14:paraId="211772B6">
            <w:pPr>
              <w:keepLines w:val="0"/>
              <w:pageBreakBefore w:val="0"/>
              <w:widowControl w:val="0"/>
              <w:kinsoku/>
              <w:wordWrap/>
              <w:overflowPunct/>
              <w:topLinePunct w:val="0"/>
              <w:autoSpaceDE/>
              <w:autoSpaceDN/>
              <w:bidi w:val="0"/>
              <w:adjustRightInd/>
              <w:ind w:firstLine="0" w:firstLineChars="0"/>
              <w:jc w:val="center"/>
              <w:textAlignment w:val="auto"/>
              <w:rPr>
                <w:i/>
                <w:iCs/>
                <w:szCs w:val="21"/>
              </w:rPr>
            </w:pPr>
            <w:r>
              <w:rPr>
                <w:rFonts w:hint="eastAsia"/>
                <w:i/>
                <w:iCs/>
                <w:szCs w:val="21"/>
              </w:rPr>
              <w:t xml:space="preserve">   </w:t>
            </w:r>
            <m:oMath>
              <m:nary>
                <m:naryPr>
                  <m:chr m:val="∑"/>
                  <m:limLoc m:val="subSup"/>
                  <m:supHide m:val="1"/>
                  <m:ctrlPr>
                    <w:rPr>
                      <w:rFonts w:ascii="Cambria Math" w:hAnsi="Cambria Math" w:cs="Times New Roman"/>
                      <w:i/>
                      <w:szCs w:val="21"/>
                    </w:rPr>
                  </m:ctrlPr>
                </m:naryPr>
                <m:sub>
                  <m:r>
                    <m:rPr/>
                    <w:rPr>
                      <w:rFonts w:ascii="Cambria Math" w:hAnsi="Cambria Math" w:cs="Times New Roman"/>
                      <w:szCs w:val="21"/>
                    </w:rPr>
                    <m:t>i∈V</m:t>
                  </m:r>
                  <m:ctrlPr>
                    <w:rPr>
                      <w:rFonts w:ascii="Cambria Math" w:hAnsi="Cambria Math" w:cs="Times New Roman"/>
                      <w:i/>
                      <w:szCs w:val="21"/>
                    </w:rPr>
                  </m:ctrlPr>
                </m:sub>
                <m:sup>
                  <m:ctrlPr>
                    <w:rPr>
                      <w:rFonts w:ascii="Cambria Math" w:hAnsi="Cambria Math" w:cs="Times New Roman"/>
                      <w:i/>
                      <w:szCs w:val="21"/>
                    </w:rPr>
                  </m:ctrlPr>
                </m:sup>
                <m:e>
                  <m:nary>
                    <m:naryPr>
                      <m:chr m:val="∑"/>
                      <m:limLoc m:val="subSup"/>
                      <m:supHide m:val="1"/>
                      <m:ctrlPr>
                        <w:rPr>
                          <w:rFonts w:ascii="Cambria Math" w:hAnsi="Cambria Math" w:cs="Times New Roman"/>
                          <w:i/>
                          <w:szCs w:val="21"/>
                        </w:rPr>
                      </m:ctrlPr>
                    </m:naryPr>
                    <m:sub>
                      <m:r>
                        <m:rPr/>
                        <w:rPr>
                          <w:rFonts w:ascii="Cambria Math" w:hAnsi="Cambria Math" w:cs="Times New Roman"/>
                          <w:szCs w:val="21"/>
                        </w:rPr>
                        <m:t>e</m:t>
                      </m:r>
                      <m:r>
                        <m:rPr>
                          <m:sty m:val="p"/>
                        </m:rPr>
                        <w:rPr>
                          <w:rFonts w:ascii="Cambria Math" w:hAnsi="Cambria Math"/>
                          <w:szCs w:val="21"/>
                        </w:rPr>
                        <m:t>∈</m:t>
                      </m:r>
                      <m:sSub>
                        <m:sSubPr>
                          <m:ctrlPr>
                            <w:rPr>
                              <w:rFonts w:ascii="Cambria Math" w:hAnsi="Cambria Math" w:cs="Times New Roman"/>
                              <w:i/>
                              <w:szCs w:val="21"/>
                            </w:rPr>
                          </m:ctrlPr>
                        </m:sSubPr>
                        <m:e>
                          <m:r>
                            <m:rPr/>
                            <w:rPr>
                              <w:rFonts w:hint="eastAsia" w:ascii="Cambria Math" w:hAnsi="Cambria Math" w:cs="Times New Roman"/>
                              <w:szCs w:val="21"/>
                            </w:rPr>
                            <m:t>E</m:t>
                          </m:r>
                          <m:ctrlPr>
                            <w:rPr>
                              <w:rFonts w:ascii="Cambria Math" w:hAnsi="Cambria Math" w:cs="Times New Roman"/>
                              <w:i/>
                              <w:szCs w:val="21"/>
                            </w:rPr>
                          </m:ctrlPr>
                        </m:e>
                        <m:sub>
                          <m:r>
                            <m:rPr/>
                            <w:rPr>
                              <w:rFonts w:hint="eastAsia" w:ascii="Cambria Math" w:hAnsi="Cambria Math" w:cs="Times New Roman"/>
                              <w:szCs w:val="21"/>
                            </w:rPr>
                            <m:t>i</m:t>
                          </m:r>
                          <m:r>
                            <m:rPr/>
                            <w:rPr>
                              <w:rFonts w:ascii="Cambria Math" w:hAnsi="Cambria Math" w:cs="Times New Roman"/>
                              <w:szCs w:val="21"/>
                            </w:rPr>
                            <m:t>,n+1</m:t>
                          </m:r>
                          <m:ctrlPr>
                            <w:rPr>
                              <w:rFonts w:ascii="Cambria Math" w:hAnsi="Cambria Math" w:cs="Times New Roman"/>
                              <w:i/>
                              <w:szCs w:val="21"/>
                            </w:rPr>
                          </m:ctrlPr>
                        </m:sub>
                      </m:sSub>
                      <m:ctrlPr>
                        <w:rPr>
                          <w:rFonts w:ascii="Cambria Math" w:hAnsi="Cambria Math" w:cs="Times New Roman"/>
                          <w:i/>
                          <w:szCs w:val="21"/>
                        </w:rPr>
                      </m:ctrlPr>
                    </m:sub>
                    <m:sup>
                      <m:ctrlPr>
                        <w:rPr>
                          <w:rFonts w:ascii="Cambria Math" w:hAnsi="Cambria Math" w:cs="Times New Roman"/>
                          <w:i/>
                          <w:szCs w:val="21"/>
                        </w:rPr>
                      </m:ctrlPr>
                    </m:sup>
                    <m:e>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ctrlPr>
                        <w:rPr>
                          <w:rFonts w:ascii="Cambria Math" w:hAnsi="Cambria Math" w:cs="Times New Roman"/>
                          <w:i/>
                          <w:szCs w:val="21"/>
                        </w:rPr>
                      </m:ctrlPr>
                    </m:e>
                  </m:nary>
                  <m:ctrlPr>
                    <w:rPr>
                      <w:rFonts w:ascii="Cambria Math" w:hAnsi="Cambria Math" w:cs="Times New Roman"/>
                      <w:i/>
                      <w:szCs w:val="21"/>
                    </w:rPr>
                  </m:ctrlPr>
                </m:e>
              </m:nary>
              <m:r>
                <m:rPr/>
                <w:rPr>
                  <w:rFonts w:ascii="Cambria Math" w:hAnsi="Cambria Math" w:cs="Times New Roman"/>
                  <w:szCs w:val="21"/>
                </w:rPr>
                <m:t>=1</m:t>
              </m:r>
            </m:oMath>
            <w:r>
              <w:rPr>
                <w:i/>
                <w:iCs/>
                <w:szCs w:val="21"/>
              </w:rPr>
              <w:t xml:space="preserve"> </w:t>
            </w:r>
          </w:p>
        </w:tc>
        <w:tc>
          <w:tcPr>
            <w:tcW w:w="760" w:type="dxa"/>
          </w:tcPr>
          <w:p w14:paraId="1B988696">
            <w:pPr>
              <w:keepLines w:val="0"/>
              <w:pageBreakBefore w:val="0"/>
              <w:widowControl w:val="0"/>
              <w:kinsoku/>
              <w:wordWrap/>
              <w:overflowPunct/>
              <w:topLinePunct w:val="0"/>
              <w:autoSpaceDE/>
              <w:autoSpaceDN/>
              <w:bidi w:val="0"/>
              <w:adjustRightInd/>
              <w:ind w:firstLine="0" w:firstLineChars="0"/>
              <w:jc w:val="right"/>
              <w:textAlignment w:val="auto"/>
              <w:rPr>
                <w:i/>
                <w:iCs/>
                <w:szCs w:val="21"/>
              </w:rPr>
            </w:pPr>
            <w:r>
              <w:rPr>
                <w:rFonts w:hint="eastAsia" w:cs="Times New Roman"/>
                <w:iCs/>
                <w:szCs w:val="21"/>
                <w:lang w:eastAsia="zh-CN"/>
              </w:rPr>
              <w:t>(</w:t>
            </w:r>
            <w:r>
              <w:rPr>
                <w:rFonts w:hint="eastAsia" w:cs="Times New Roman"/>
                <w:iCs/>
                <w:szCs w:val="21"/>
              </w:rPr>
              <w:t>3</w:t>
            </w:r>
            <w:r>
              <w:rPr>
                <w:rFonts w:hint="eastAsia" w:cs="Times New Roman"/>
                <w:iCs/>
                <w:szCs w:val="21"/>
                <w:lang w:eastAsia="zh-CN"/>
              </w:rPr>
              <w:t>)</w:t>
            </w:r>
          </w:p>
        </w:tc>
      </w:tr>
    </w:tbl>
    <w:p w14:paraId="72DD2228">
      <w:pPr>
        <w:keepLines w:val="0"/>
        <w:pageBreakBefore w:val="0"/>
        <w:widowControl w:val="0"/>
        <w:kinsoku/>
        <w:wordWrap/>
        <w:overflowPunct/>
        <w:topLinePunct w:val="0"/>
        <w:autoSpaceDE/>
        <w:autoSpaceDN/>
        <w:bidi w:val="0"/>
        <w:adjustRightInd/>
        <w:ind w:firstLine="0" w:firstLineChars="0"/>
        <w:textAlignment w:val="auto"/>
      </w:pPr>
      <w:r>
        <w:rPr>
          <w:rFonts w:hint="eastAsia"/>
        </w:rPr>
        <w:t>·兴趣点</w:t>
      </w:r>
      <w:r>
        <w:rPr>
          <w:rFonts w:hint="eastAsia"/>
          <w:lang w:eastAsia="zh-CN"/>
        </w:rPr>
        <w:t>最</w:t>
      </w:r>
      <w:r>
        <w:rPr>
          <w:rFonts w:hint="eastAsia"/>
        </w:rPr>
        <w:t>多访问一次（入度</w:t>
      </w:r>
      <m:oMath>
        <m:r>
          <m:rPr/>
          <w:rPr>
            <w:rFonts w:ascii="Cambria Math" w:hAnsi="Cambria Math" w:cs="Times New Roman"/>
            <w:szCs w:val="21"/>
          </w:rPr>
          <m:t>≤1</m:t>
        </m:r>
      </m:oMath>
      <w:r>
        <w:rPr>
          <w:rFonts w:hint="eastAsia"/>
        </w:rPr>
        <w:t>）：</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95"/>
        <w:gridCol w:w="760"/>
      </w:tblGrid>
      <w:tr w14:paraId="2E72B5E7">
        <w:tc>
          <w:tcPr>
            <w:tcW w:w="7595" w:type="dxa"/>
          </w:tcPr>
          <w:p w14:paraId="28743C43">
            <w:pPr>
              <w:keepLines w:val="0"/>
              <w:pageBreakBefore w:val="0"/>
              <w:widowControl w:val="0"/>
              <w:kinsoku/>
              <w:wordWrap/>
              <w:overflowPunct/>
              <w:topLinePunct w:val="0"/>
              <w:autoSpaceDE/>
              <w:autoSpaceDN/>
              <w:bidi w:val="0"/>
              <w:adjustRightInd/>
              <w:ind w:firstLine="0" w:firstLineChars="0"/>
              <w:jc w:val="center"/>
              <w:textAlignment w:val="auto"/>
              <w:rPr>
                <w:i/>
                <w:iCs/>
                <w:szCs w:val="21"/>
              </w:rPr>
            </w:pPr>
            <w:r>
              <w:rPr>
                <w:rFonts w:hint="eastAsia"/>
                <w:i/>
                <w:iCs/>
                <w:szCs w:val="21"/>
              </w:rPr>
              <w:t xml:space="preserve">   </w:t>
            </w:r>
            <m:oMath>
              <m:nary>
                <m:naryPr>
                  <m:chr m:val="∑"/>
                  <m:limLoc m:val="subSup"/>
                  <m:supHide m:val="1"/>
                  <m:ctrlPr>
                    <w:rPr>
                      <w:rFonts w:ascii="Cambria Math" w:hAnsi="Cambria Math" w:cs="Times New Roman"/>
                      <w:i/>
                      <w:szCs w:val="21"/>
                    </w:rPr>
                  </m:ctrlPr>
                </m:naryPr>
                <m:sub>
                  <m:r>
                    <m:rPr/>
                    <w:rPr>
                      <w:rFonts w:ascii="Cambria Math" w:hAnsi="Cambria Math" w:cs="Times New Roman"/>
                      <w:szCs w:val="21"/>
                    </w:rPr>
                    <m:t>i∈V</m:t>
                  </m:r>
                  <m:ctrlPr>
                    <w:rPr>
                      <w:rFonts w:ascii="Cambria Math" w:hAnsi="Cambria Math" w:cs="Times New Roman"/>
                      <w:i/>
                      <w:szCs w:val="21"/>
                    </w:rPr>
                  </m:ctrlPr>
                </m:sub>
                <m:sup>
                  <m:ctrlPr>
                    <w:rPr>
                      <w:rFonts w:ascii="Cambria Math" w:hAnsi="Cambria Math" w:cs="Times New Roman"/>
                      <w:i/>
                      <w:szCs w:val="21"/>
                    </w:rPr>
                  </m:ctrlPr>
                </m:sup>
                <m:e>
                  <m:nary>
                    <m:naryPr>
                      <m:chr m:val="∑"/>
                      <m:limLoc m:val="subSup"/>
                      <m:supHide m:val="1"/>
                      <m:ctrlPr>
                        <w:rPr>
                          <w:rFonts w:ascii="Cambria Math" w:hAnsi="Cambria Math" w:cs="Times New Roman"/>
                          <w:i/>
                          <w:szCs w:val="21"/>
                        </w:rPr>
                      </m:ctrlPr>
                    </m:naryPr>
                    <m:sub>
                      <m:r>
                        <m:rPr/>
                        <w:rPr>
                          <w:rFonts w:ascii="Cambria Math" w:hAnsi="Cambria Math" w:cs="Times New Roman"/>
                          <w:szCs w:val="21"/>
                        </w:rPr>
                        <m:t>e</m:t>
                      </m:r>
                      <m:r>
                        <m:rPr>
                          <m:sty m:val="p"/>
                        </m:rPr>
                        <w:rPr>
                          <w:rFonts w:ascii="Cambria Math" w:hAnsi="Cambria Math"/>
                          <w:szCs w:val="21"/>
                        </w:rPr>
                        <m:t>∈</m:t>
                      </m:r>
                      <m:sSub>
                        <m:sSubPr>
                          <m:ctrlPr>
                            <w:rPr>
                              <w:rFonts w:ascii="Cambria Math" w:hAnsi="Cambria Math" w:cs="Times New Roman"/>
                              <w:i/>
                              <w:szCs w:val="21"/>
                            </w:rPr>
                          </m:ctrlPr>
                        </m:sSubPr>
                        <m:e>
                          <m:r>
                            <m:rPr/>
                            <w:rPr>
                              <w:rFonts w:hint="eastAsia"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ctrlPr>
                        <w:rPr>
                          <w:rFonts w:ascii="Cambria Math" w:hAnsi="Cambria Math" w:cs="Times New Roman"/>
                          <w:i/>
                          <w:szCs w:val="21"/>
                        </w:rPr>
                      </m:ctrlPr>
                    </m:sub>
                    <m:sup>
                      <m:ctrlPr>
                        <w:rPr>
                          <w:rFonts w:ascii="Cambria Math" w:hAnsi="Cambria Math" w:cs="Times New Roman"/>
                          <w:i/>
                          <w:szCs w:val="21"/>
                        </w:rPr>
                      </m:ctrlPr>
                    </m:sup>
                    <m:e>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ctrlPr>
                        <w:rPr>
                          <w:rFonts w:ascii="Cambria Math" w:hAnsi="Cambria Math" w:cs="Times New Roman"/>
                          <w:i/>
                          <w:szCs w:val="21"/>
                        </w:rPr>
                      </m:ctrlPr>
                    </m:e>
                  </m:nary>
                  <m:ctrlPr>
                    <w:rPr>
                      <w:rFonts w:ascii="Cambria Math" w:hAnsi="Cambria Math" w:cs="Times New Roman"/>
                      <w:i/>
                      <w:szCs w:val="21"/>
                    </w:rPr>
                  </m:ctrlPr>
                </m:e>
              </m:nary>
              <m:r>
                <m:rPr/>
                <w:rPr>
                  <w:rFonts w:ascii="Cambria Math" w:hAnsi="Cambria Math" w:cs="Times New Roman"/>
                  <w:szCs w:val="21"/>
                </w:rPr>
                <m:t xml:space="preserve">≤1, </m:t>
              </m:r>
            </m:oMath>
            <w:r>
              <w:rPr>
                <w:rFonts w:hint="eastAsia"/>
                <w:i/>
                <w:szCs w:val="21"/>
              </w:rPr>
              <w:t xml:space="preserve"> </w:t>
            </w:r>
            <w:r>
              <w:rPr>
                <w:i/>
                <w:iCs/>
                <w:szCs w:val="21"/>
              </w:rPr>
              <w:t xml:space="preserve"> </w:t>
            </w:r>
            <m:oMath>
              <m:r>
                <m:rPr/>
                <w:rPr>
                  <w:rFonts w:ascii="Cambria Math" w:hAnsi="Cambria Math" w:cs="Segoe UI"/>
                  <w:szCs w:val="21"/>
                  <w:shd w:val="clear" w:color="auto" w:fill="FFFFFF"/>
                </w:rPr>
                <m:t>∀</m:t>
              </m:r>
            </m:oMath>
            <w:r>
              <w:rPr>
                <w:rFonts w:hint="eastAsia"/>
                <w:i/>
                <w:szCs w:val="21"/>
                <w:shd w:val="clear" w:color="auto" w:fill="FFFFFF"/>
              </w:rPr>
              <w:t>j</w:t>
            </w:r>
            <m:oMath>
              <m:r>
                <m:rPr>
                  <m:sty m:val="p"/>
                </m:rPr>
                <w:rPr>
                  <w:rFonts w:ascii="Cambria Math" w:hAnsi="Cambria Math"/>
                  <w:szCs w:val="21"/>
                </w:rPr>
                <m:t>∈</m:t>
              </m:r>
              <m:r>
                <m:rPr/>
                <w:rPr>
                  <w:rFonts w:ascii="Cambria Math" w:hAnsi="Cambria Math"/>
                  <w:szCs w:val="21"/>
                </w:rPr>
                <m:t>N</m:t>
              </m:r>
            </m:oMath>
          </w:p>
        </w:tc>
        <w:tc>
          <w:tcPr>
            <w:tcW w:w="760" w:type="dxa"/>
          </w:tcPr>
          <w:p w14:paraId="0E38A731">
            <w:pPr>
              <w:keepLines w:val="0"/>
              <w:pageBreakBefore w:val="0"/>
              <w:widowControl w:val="0"/>
              <w:kinsoku/>
              <w:wordWrap/>
              <w:overflowPunct/>
              <w:topLinePunct w:val="0"/>
              <w:autoSpaceDE/>
              <w:autoSpaceDN/>
              <w:bidi w:val="0"/>
              <w:adjustRightInd/>
              <w:ind w:firstLine="0" w:firstLineChars="0"/>
              <w:jc w:val="right"/>
              <w:textAlignment w:val="auto"/>
              <w:rPr>
                <w:i/>
                <w:iCs/>
                <w:szCs w:val="21"/>
              </w:rPr>
            </w:pPr>
            <w:r>
              <w:rPr>
                <w:rFonts w:hint="eastAsia" w:cs="Times New Roman"/>
                <w:iCs/>
                <w:szCs w:val="21"/>
                <w:lang w:eastAsia="zh-CN"/>
              </w:rPr>
              <w:t>(</w:t>
            </w:r>
            <w:r>
              <w:rPr>
                <w:rFonts w:hint="eastAsia" w:cs="Times New Roman"/>
                <w:iCs/>
                <w:szCs w:val="21"/>
              </w:rPr>
              <w:t>4</w:t>
            </w:r>
            <w:r>
              <w:rPr>
                <w:rFonts w:hint="eastAsia" w:cs="Times New Roman"/>
                <w:iCs/>
                <w:szCs w:val="21"/>
                <w:lang w:eastAsia="zh-CN"/>
              </w:rPr>
              <w:t>)</w:t>
            </w:r>
          </w:p>
        </w:tc>
      </w:tr>
    </w:tbl>
    <w:p w14:paraId="01B9341E">
      <w:pPr>
        <w:keepLines w:val="0"/>
        <w:pageBreakBefore w:val="0"/>
        <w:widowControl w:val="0"/>
        <w:kinsoku/>
        <w:wordWrap/>
        <w:overflowPunct/>
        <w:topLinePunct w:val="0"/>
        <w:autoSpaceDE/>
        <w:autoSpaceDN/>
        <w:bidi w:val="0"/>
        <w:adjustRightInd/>
        <w:ind w:firstLine="0" w:firstLineChars="0"/>
        <w:textAlignment w:val="auto"/>
      </w:pPr>
      <w:r>
        <w:rPr>
          <w:rFonts w:hint="eastAsia"/>
        </w:rPr>
        <w:t>·流守恒（对于每个兴趣点，入度=出度）：</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81"/>
        <w:gridCol w:w="760"/>
      </w:tblGrid>
      <w:tr w14:paraId="268D91D3">
        <w:tc>
          <w:tcPr>
            <w:tcW w:w="7581" w:type="dxa"/>
          </w:tcPr>
          <w:p w14:paraId="3911042B">
            <w:pPr>
              <w:keepLines w:val="0"/>
              <w:pageBreakBefore w:val="0"/>
              <w:widowControl w:val="0"/>
              <w:kinsoku/>
              <w:wordWrap/>
              <w:overflowPunct/>
              <w:topLinePunct w:val="0"/>
              <w:autoSpaceDE/>
              <w:autoSpaceDN/>
              <w:bidi w:val="0"/>
              <w:adjustRightInd/>
              <w:ind w:firstLine="0" w:firstLineChars="0"/>
              <w:jc w:val="center"/>
              <w:textAlignment w:val="auto"/>
              <w:rPr>
                <w:i/>
                <w:iCs/>
                <w:szCs w:val="21"/>
              </w:rPr>
            </w:pPr>
            <w:r>
              <w:rPr>
                <w:rFonts w:hint="eastAsia"/>
                <w:i/>
                <w:iCs/>
                <w:szCs w:val="21"/>
              </w:rPr>
              <w:t xml:space="preserve">   </w:t>
            </w:r>
            <m:oMath>
              <m:nary>
                <m:naryPr>
                  <m:chr m:val="∑"/>
                  <m:limLoc m:val="subSup"/>
                  <m:supHide m:val="1"/>
                  <m:ctrlPr>
                    <w:rPr>
                      <w:rFonts w:ascii="Cambria Math" w:hAnsi="Cambria Math" w:cs="Times New Roman"/>
                      <w:i/>
                      <w:szCs w:val="21"/>
                    </w:rPr>
                  </m:ctrlPr>
                </m:naryPr>
                <m:sub>
                  <m:r>
                    <m:rPr/>
                    <w:rPr>
                      <w:rFonts w:ascii="Cambria Math" w:hAnsi="Cambria Math" w:cs="Times New Roman"/>
                      <w:szCs w:val="21"/>
                    </w:rPr>
                    <m:t>i∈V</m:t>
                  </m:r>
                  <m:ctrlPr>
                    <w:rPr>
                      <w:rFonts w:ascii="Cambria Math" w:hAnsi="Cambria Math" w:cs="Times New Roman"/>
                      <w:i/>
                      <w:szCs w:val="21"/>
                    </w:rPr>
                  </m:ctrlPr>
                </m:sub>
                <m:sup>
                  <m:ctrlPr>
                    <w:rPr>
                      <w:rFonts w:ascii="Cambria Math" w:hAnsi="Cambria Math" w:cs="Times New Roman"/>
                      <w:i/>
                      <w:szCs w:val="21"/>
                    </w:rPr>
                  </m:ctrlPr>
                </m:sup>
                <m:e>
                  <m:nary>
                    <m:naryPr>
                      <m:chr m:val="∑"/>
                      <m:limLoc m:val="subSup"/>
                      <m:supHide m:val="1"/>
                      <m:ctrlPr>
                        <w:rPr>
                          <w:rFonts w:ascii="Cambria Math" w:hAnsi="Cambria Math" w:cs="Times New Roman"/>
                          <w:i/>
                          <w:szCs w:val="21"/>
                        </w:rPr>
                      </m:ctrlPr>
                    </m:naryPr>
                    <m:sub>
                      <m:r>
                        <m:rPr/>
                        <w:rPr>
                          <w:rFonts w:ascii="Cambria Math" w:hAnsi="Cambria Math" w:cs="Times New Roman"/>
                          <w:szCs w:val="21"/>
                        </w:rPr>
                        <m:t>e</m:t>
                      </m:r>
                      <m:r>
                        <m:rPr>
                          <m:sty m:val="p"/>
                        </m:rPr>
                        <w:rPr>
                          <w:rFonts w:ascii="Cambria Math" w:hAnsi="Cambria Math"/>
                          <w:szCs w:val="21"/>
                        </w:rPr>
                        <m:t>∈</m:t>
                      </m:r>
                      <m:sSub>
                        <m:sSubPr>
                          <m:ctrlPr>
                            <w:rPr>
                              <w:rFonts w:ascii="Cambria Math" w:hAnsi="Cambria Math" w:cs="Times New Roman"/>
                              <w:i/>
                              <w:szCs w:val="21"/>
                            </w:rPr>
                          </m:ctrlPr>
                        </m:sSubPr>
                        <m:e>
                          <m:r>
                            <m:rPr/>
                            <w:rPr>
                              <w:rFonts w:hint="eastAsia"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ctrlPr>
                        <w:rPr>
                          <w:rFonts w:ascii="Cambria Math" w:hAnsi="Cambria Math" w:cs="Times New Roman"/>
                          <w:i/>
                          <w:szCs w:val="21"/>
                        </w:rPr>
                      </m:ctrlPr>
                    </m:sub>
                    <m:sup>
                      <m:ctrlPr>
                        <w:rPr>
                          <w:rFonts w:ascii="Cambria Math" w:hAnsi="Cambria Math" w:cs="Times New Roman"/>
                          <w:i/>
                          <w:szCs w:val="21"/>
                        </w:rPr>
                      </m:ctrlPr>
                    </m:sup>
                    <m:e>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ctrlPr>
                        <w:rPr>
                          <w:rFonts w:ascii="Cambria Math" w:hAnsi="Cambria Math" w:cs="Times New Roman"/>
                          <w:i/>
                          <w:szCs w:val="21"/>
                        </w:rPr>
                      </m:ctrlPr>
                    </m:e>
                  </m:nary>
                  <m:ctrlPr>
                    <w:rPr>
                      <w:rFonts w:ascii="Cambria Math" w:hAnsi="Cambria Math" w:cs="Times New Roman"/>
                      <w:i/>
                      <w:szCs w:val="21"/>
                    </w:rPr>
                  </m:ctrlPr>
                </m:e>
              </m:nary>
              <m:r>
                <m:rPr/>
                <w:rPr>
                  <w:rFonts w:ascii="Cambria Math" w:hAnsi="Cambria Math" w:cs="Times New Roman"/>
                  <w:szCs w:val="21"/>
                </w:rPr>
                <m:t>=</m:t>
              </m:r>
              <m:nary>
                <m:naryPr>
                  <m:chr m:val="∑"/>
                  <m:limLoc m:val="subSup"/>
                  <m:supHide m:val="1"/>
                  <m:ctrlPr>
                    <w:rPr>
                      <w:rFonts w:ascii="Cambria Math" w:hAnsi="Cambria Math" w:cs="Times New Roman"/>
                      <w:i/>
                      <w:szCs w:val="21"/>
                    </w:rPr>
                  </m:ctrlPr>
                </m:naryPr>
                <m:sub>
                  <m:r>
                    <m:rPr/>
                    <w:rPr>
                      <w:rFonts w:ascii="Cambria Math" w:hAnsi="Cambria Math" w:cs="Times New Roman"/>
                      <w:szCs w:val="21"/>
                    </w:rPr>
                    <m:t>i∈V</m:t>
                  </m:r>
                  <m:ctrlPr>
                    <w:rPr>
                      <w:rFonts w:ascii="Cambria Math" w:hAnsi="Cambria Math" w:cs="Times New Roman"/>
                      <w:i/>
                      <w:szCs w:val="21"/>
                    </w:rPr>
                  </m:ctrlPr>
                </m:sub>
                <m:sup>
                  <m:ctrlPr>
                    <w:rPr>
                      <w:rFonts w:ascii="Cambria Math" w:hAnsi="Cambria Math" w:cs="Times New Roman"/>
                      <w:i/>
                      <w:szCs w:val="21"/>
                    </w:rPr>
                  </m:ctrlPr>
                </m:sup>
                <m:e>
                  <m:nary>
                    <m:naryPr>
                      <m:chr m:val="∑"/>
                      <m:limLoc m:val="subSup"/>
                      <m:supHide m:val="1"/>
                      <m:ctrlPr>
                        <w:rPr>
                          <w:rFonts w:ascii="Cambria Math" w:hAnsi="Cambria Math" w:cs="Times New Roman"/>
                          <w:i/>
                          <w:szCs w:val="21"/>
                        </w:rPr>
                      </m:ctrlPr>
                    </m:naryPr>
                    <m:sub>
                      <m:r>
                        <m:rPr/>
                        <w:rPr>
                          <w:rFonts w:ascii="Cambria Math" w:hAnsi="Cambria Math" w:cs="Times New Roman"/>
                          <w:szCs w:val="21"/>
                        </w:rPr>
                        <m:t>e</m:t>
                      </m:r>
                      <m:r>
                        <m:rPr>
                          <m:sty m:val="p"/>
                        </m:rPr>
                        <w:rPr>
                          <w:rFonts w:ascii="Cambria Math" w:hAnsi="Cambria Math"/>
                          <w:szCs w:val="21"/>
                        </w:rPr>
                        <m:t>∈</m:t>
                      </m:r>
                      <m:sSub>
                        <m:sSubPr>
                          <m:ctrlPr>
                            <w:rPr>
                              <w:rFonts w:ascii="Cambria Math" w:hAnsi="Cambria Math" w:cs="Times New Roman"/>
                              <w:i/>
                              <w:szCs w:val="21"/>
                            </w:rPr>
                          </m:ctrlPr>
                        </m:sSubPr>
                        <m:e>
                          <m:r>
                            <m:rPr/>
                            <w:rPr>
                              <w:rFonts w:hint="eastAsia" w:ascii="Cambria Math" w:hAnsi="Cambria Math" w:cs="Times New Roman"/>
                              <w:szCs w:val="21"/>
                            </w:rPr>
                            <m:t>E</m:t>
                          </m:r>
                          <m:ctrlPr>
                            <w:rPr>
                              <w:rFonts w:ascii="Cambria Math" w:hAnsi="Cambria Math" w:cs="Times New Roman"/>
                              <w:i/>
                              <w:szCs w:val="21"/>
                            </w:rPr>
                          </m:ctrlPr>
                        </m:e>
                        <m:sub>
                          <m:r>
                            <m:rPr/>
                            <w:rPr>
                              <w:rFonts w:hint="eastAsia" w:ascii="Cambria Math" w:hAnsi="Cambria Math" w:cs="Times New Roman"/>
                              <w:szCs w:val="21"/>
                            </w:rPr>
                            <m:t>ji</m:t>
                          </m:r>
                          <m:ctrlPr>
                            <w:rPr>
                              <w:rFonts w:ascii="Cambria Math" w:hAnsi="Cambria Math" w:cs="Times New Roman"/>
                              <w:i/>
                              <w:szCs w:val="21"/>
                            </w:rPr>
                          </m:ctrlPr>
                        </m:sub>
                      </m:sSub>
                      <m:ctrlPr>
                        <w:rPr>
                          <w:rFonts w:ascii="Cambria Math" w:hAnsi="Cambria Math" w:cs="Times New Roman"/>
                          <w:i/>
                          <w:szCs w:val="21"/>
                        </w:rPr>
                      </m:ctrlPr>
                    </m:sub>
                    <m:sup>
                      <m:ctrlPr>
                        <w:rPr>
                          <w:rFonts w:ascii="Cambria Math" w:hAnsi="Cambria Math" w:cs="Times New Roman"/>
                          <w:i/>
                          <w:szCs w:val="21"/>
                        </w:rPr>
                      </m:ctrlPr>
                    </m:sup>
                    <m:e>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ctrlPr>
                        <w:rPr>
                          <w:rFonts w:ascii="Cambria Math" w:hAnsi="Cambria Math" w:cs="Times New Roman"/>
                          <w:i/>
                          <w:szCs w:val="21"/>
                        </w:rPr>
                      </m:ctrlPr>
                    </m:e>
                  </m:nary>
                  <m:ctrlPr>
                    <w:rPr>
                      <w:rFonts w:ascii="Cambria Math" w:hAnsi="Cambria Math" w:cs="Times New Roman"/>
                      <w:i/>
                      <w:szCs w:val="21"/>
                    </w:rPr>
                  </m:ctrlPr>
                </m:e>
              </m:nary>
              <m:r>
                <m:rPr/>
                <w:rPr>
                  <w:rFonts w:ascii="Cambria Math" w:hAnsi="Cambria Math" w:cs="Times New Roman"/>
                  <w:szCs w:val="21"/>
                </w:rPr>
                <m:t xml:space="preserve">, </m:t>
              </m:r>
            </m:oMath>
            <w:r>
              <w:rPr>
                <w:rFonts w:hint="eastAsia"/>
                <w:i/>
                <w:szCs w:val="21"/>
              </w:rPr>
              <w:t xml:space="preserve"> </w:t>
            </w:r>
            <w:r>
              <w:rPr>
                <w:i/>
                <w:iCs/>
                <w:szCs w:val="21"/>
              </w:rPr>
              <w:t xml:space="preserve"> </w:t>
            </w:r>
            <m:oMath>
              <m:r>
                <m:rPr/>
                <w:rPr>
                  <w:rFonts w:ascii="Cambria Math" w:hAnsi="Cambria Math" w:cs="Segoe UI"/>
                  <w:szCs w:val="21"/>
                  <w:shd w:val="clear" w:color="auto" w:fill="FFFFFF"/>
                </w:rPr>
                <m:t>∀</m:t>
              </m:r>
            </m:oMath>
            <w:r>
              <w:rPr>
                <w:rFonts w:hint="eastAsia"/>
                <w:i/>
                <w:szCs w:val="21"/>
                <w:shd w:val="clear" w:color="auto" w:fill="FFFFFF"/>
              </w:rPr>
              <w:t>j</w:t>
            </w:r>
            <m:oMath>
              <m:r>
                <m:rPr>
                  <m:sty m:val="p"/>
                </m:rPr>
                <w:rPr>
                  <w:rFonts w:ascii="Cambria Math" w:hAnsi="Cambria Math"/>
                  <w:szCs w:val="21"/>
                </w:rPr>
                <m:t>∈</m:t>
              </m:r>
              <m:r>
                <m:rPr/>
                <w:rPr>
                  <w:rFonts w:ascii="Cambria Math" w:hAnsi="Cambria Math"/>
                  <w:szCs w:val="21"/>
                </w:rPr>
                <m:t>N</m:t>
              </m:r>
            </m:oMath>
          </w:p>
        </w:tc>
        <w:tc>
          <w:tcPr>
            <w:tcW w:w="760" w:type="dxa"/>
          </w:tcPr>
          <w:p w14:paraId="5CD9B1F9">
            <w:pPr>
              <w:keepLines w:val="0"/>
              <w:pageBreakBefore w:val="0"/>
              <w:widowControl w:val="0"/>
              <w:kinsoku/>
              <w:wordWrap/>
              <w:overflowPunct/>
              <w:topLinePunct w:val="0"/>
              <w:autoSpaceDE/>
              <w:autoSpaceDN/>
              <w:bidi w:val="0"/>
              <w:adjustRightInd/>
              <w:ind w:firstLine="0" w:firstLineChars="0"/>
              <w:jc w:val="right"/>
              <w:textAlignment w:val="auto"/>
              <w:rPr>
                <w:i/>
                <w:iCs/>
                <w:szCs w:val="21"/>
              </w:rPr>
            </w:pPr>
            <w:r>
              <w:rPr>
                <w:rFonts w:hint="eastAsia" w:cs="Times New Roman"/>
                <w:iCs/>
                <w:szCs w:val="21"/>
                <w:lang w:eastAsia="zh-CN"/>
              </w:rPr>
              <w:t>(</w:t>
            </w:r>
            <w:r>
              <w:rPr>
                <w:rFonts w:hint="eastAsia" w:cs="Times New Roman"/>
                <w:iCs/>
                <w:szCs w:val="21"/>
              </w:rPr>
              <w:t>5</w:t>
            </w:r>
            <w:r>
              <w:rPr>
                <w:rFonts w:hint="eastAsia" w:cs="Times New Roman"/>
                <w:iCs/>
                <w:szCs w:val="21"/>
                <w:lang w:eastAsia="zh-CN"/>
              </w:rPr>
              <w:t>)</w:t>
            </w:r>
          </w:p>
        </w:tc>
      </w:tr>
    </w:tbl>
    <w:p w14:paraId="20200281">
      <w:pPr>
        <w:keepLines w:val="0"/>
        <w:pageBreakBefore w:val="0"/>
        <w:widowControl w:val="0"/>
        <w:kinsoku/>
        <w:wordWrap/>
        <w:overflowPunct/>
        <w:topLinePunct w:val="0"/>
        <w:autoSpaceDE/>
        <w:autoSpaceDN/>
        <w:bidi w:val="0"/>
        <w:adjustRightInd/>
        <w:ind w:firstLine="0" w:firstLineChars="0"/>
        <w:textAlignment w:val="auto"/>
      </w:pPr>
      <w:r>
        <w:rPr>
          <w:rFonts w:hint="eastAsia"/>
        </w:rPr>
        <w:t>·时间预算约束：</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08"/>
        <w:gridCol w:w="747"/>
      </w:tblGrid>
      <w:tr w14:paraId="5EBC185E">
        <w:tc>
          <w:tcPr>
            <w:tcW w:w="7608" w:type="dxa"/>
          </w:tcPr>
          <w:p w14:paraId="070CC0D8">
            <w:pPr>
              <w:keepLines w:val="0"/>
              <w:pageBreakBefore w:val="0"/>
              <w:widowControl w:val="0"/>
              <w:kinsoku/>
              <w:wordWrap/>
              <w:overflowPunct/>
              <w:topLinePunct w:val="0"/>
              <w:autoSpaceDE/>
              <w:autoSpaceDN/>
              <w:bidi w:val="0"/>
              <w:adjustRightInd/>
              <w:ind w:firstLine="0" w:firstLineChars="0"/>
              <w:jc w:val="center"/>
              <w:textAlignment w:val="auto"/>
              <w:rPr>
                <w:i/>
                <w:iCs/>
                <w:szCs w:val="21"/>
              </w:rPr>
            </w:pPr>
            <w:r>
              <w:rPr>
                <w:rFonts w:hint="eastAsia"/>
                <w:i/>
                <w:iCs/>
                <w:szCs w:val="21"/>
              </w:rPr>
              <w:t xml:space="preserve">   </w:t>
            </w:r>
            <m:oMath>
              <m:nary>
                <m:naryPr>
                  <m:chr m:val="∑"/>
                  <m:limLoc m:val="subSup"/>
                  <m:supHide m:val="1"/>
                  <m:ctrlPr>
                    <w:rPr>
                      <w:rFonts w:ascii="Cambria Math" w:hAnsi="Cambria Math" w:cs="Times New Roman"/>
                      <w:i/>
                      <w:szCs w:val="21"/>
                    </w:rPr>
                  </m:ctrlPr>
                </m:naryPr>
                <m:sub>
                  <m:r>
                    <m:rPr>
                      <m:sty m:val="p"/>
                    </m:rPr>
                    <w:rPr>
                      <w:rFonts w:hint="eastAsia" w:ascii="Cambria Math" w:hAnsi="Cambria Math"/>
                      <w:szCs w:val="21"/>
                    </w:rPr>
                    <m:t>e</m:t>
                  </m:r>
                  <m:r>
                    <m:rPr>
                      <m:sty m:val="p"/>
                    </m:rPr>
                    <w:rPr>
                      <w:rFonts w:ascii="Cambria Math" w:hAnsi="Cambria Math"/>
                      <w:szCs w:val="21"/>
                    </w:rPr>
                    <m:t>∈</m:t>
                  </m:r>
                  <m:r>
                    <m:rPr/>
                    <w:rPr>
                      <w:rFonts w:ascii="Cambria Math" w:hAnsi="Cambria Math"/>
                      <w:szCs w:val="21"/>
                    </w:rPr>
                    <m:t>E</m:t>
                  </m:r>
                  <m:ctrlPr>
                    <w:rPr>
                      <w:rFonts w:ascii="Cambria Math" w:hAnsi="Cambria Math" w:cs="Times New Roman"/>
                      <w:i/>
                      <w:szCs w:val="21"/>
                    </w:rPr>
                  </m:ctrlPr>
                </m:sub>
                <m:sup>
                  <m:ctrlPr>
                    <w:rPr>
                      <w:rFonts w:ascii="Cambria Math" w:hAnsi="Cambria Math" w:cs="Times New Roman"/>
                      <w:i/>
                      <w:szCs w:val="21"/>
                    </w:rPr>
                  </m:ctrlPr>
                </m:sup>
                <m:e>
                  <m:sSub>
                    <m:sSubPr>
                      <m:ctrlPr>
                        <w:rPr>
                          <w:rFonts w:ascii="Cambria Math" w:hAnsi="Cambria Math"/>
                          <w:i/>
                          <w:szCs w:val="21"/>
                        </w:rPr>
                      </m:ctrlPr>
                    </m:sSubPr>
                    <m:e>
                      <m:r>
                        <m:rPr/>
                        <w:rPr>
                          <w:rFonts w:hint="eastAsia" w:ascii="Cambria Math" w:hAnsi="Cambria Math"/>
                          <w:szCs w:val="21"/>
                        </w:rPr>
                        <m:t>t</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ctrlPr>
                    <w:rPr>
                      <w:rFonts w:ascii="Cambria Math" w:hAnsi="Cambria Math" w:cs="Times New Roman"/>
                      <w:i/>
                      <w:szCs w:val="21"/>
                    </w:rPr>
                  </m:ctrlPr>
                </m:e>
              </m:nary>
              <m:r>
                <m:rPr/>
                <w:rPr>
                  <w:rFonts w:hint="eastAsia" w:ascii="Cambria Math" w:hAnsi="Cambria Math" w:cs="Times New Roman"/>
                  <w:szCs w:val="21"/>
                </w:rPr>
                <m:t>+</m:t>
              </m:r>
              <m:nary>
                <m:naryPr>
                  <m:chr m:val="∑"/>
                  <m:limLoc m:val="subSup"/>
                  <m:supHide m:val="1"/>
                  <m:ctrlPr>
                    <w:rPr>
                      <w:rFonts w:ascii="Cambria Math" w:hAnsi="Cambria Math" w:cs="Times New Roman"/>
                      <w:i/>
                      <w:szCs w:val="21"/>
                    </w:rPr>
                  </m:ctrlPr>
                </m:naryPr>
                <m:sub>
                  <m:r>
                    <m:rPr/>
                    <w:rPr>
                      <w:rFonts w:hint="eastAsia" w:ascii="Cambria Math" w:hAnsi="Cambria Math" w:cs="Times New Roman"/>
                      <w:szCs w:val="21"/>
                    </w:rPr>
                    <m:t>i</m:t>
                  </m:r>
                  <m:r>
                    <m:rPr/>
                    <w:rPr>
                      <w:rFonts w:ascii="Cambria Math" w:hAnsi="Cambria Math" w:cs="Times New Roman"/>
                      <w:szCs w:val="21"/>
                    </w:rPr>
                    <m:t>∈N</m:t>
                  </m:r>
                  <m:ctrlPr>
                    <w:rPr>
                      <w:rFonts w:ascii="Cambria Math" w:hAnsi="Cambria Math" w:cs="Times New Roman"/>
                      <w:i/>
                      <w:szCs w:val="21"/>
                    </w:rPr>
                  </m:ctrlPr>
                </m:sub>
                <m:sup>
                  <m:ctrlPr>
                    <w:rPr>
                      <w:rFonts w:ascii="Cambria Math" w:hAnsi="Cambria Math" w:cs="Times New Roman"/>
                      <w:i/>
                      <w:szCs w:val="21"/>
                    </w:rPr>
                  </m:ctrlPr>
                </m:sup>
                <m:e>
                  <m:sSub>
                    <m:sSubPr>
                      <m:ctrlPr>
                        <w:rPr>
                          <w:rFonts w:ascii="Cambria Math" w:hAnsi="Cambria Math" w:cs="Times New Roman"/>
                          <w:szCs w:val="21"/>
                        </w:rPr>
                      </m:ctrlPr>
                    </m:sSubPr>
                    <m:e>
                      <m:r>
                        <m:rPr/>
                        <w:rPr>
                          <w:rFonts w:ascii="Cambria Math" w:hAnsi="Cambria Math" w:cs="Times New Roman"/>
                          <w:szCs w:val="21"/>
                        </w:rPr>
                        <m:t>s</m:t>
                      </m:r>
                      <m:ctrlPr>
                        <w:rPr>
                          <w:rFonts w:ascii="Cambria Math" w:hAnsi="Cambria Math" w:cs="Times New Roman"/>
                          <w:szCs w:val="21"/>
                        </w:rPr>
                      </m:ctrlPr>
                    </m:e>
                    <m:sub>
                      <m:r>
                        <m:rPr/>
                        <w:rPr>
                          <w:rFonts w:ascii="Cambria Math" w:hAnsi="Cambria Math" w:cs="Times New Roman"/>
                          <w:szCs w:val="21"/>
                        </w:rPr>
                        <m:t>i</m:t>
                      </m:r>
                      <m:ctrlPr>
                        <w:rPr>
                          <w:rFonts w:ascii="Cambria Math" w:hAnsi="Cambria Math" w:cs="Times New Roman"/>
                          <w:szCs w:val="21"/>
                        </w:rPr>
                      </m:ctrlPr>
                    </m:sub>
                  </m:sSub>
                  <m:sSub>
                    <m:sSubPr>
                      <m:ctrlPr>
                        <w:rPr>
                          <w:rFonts w:ascii="Cambria Math" w:hAnsi="Cambria Math" w:cs="Times New Roman"/>
                          <w:szCs w:val="21"/>
                        </w:rPr>
                      </m:ctrlPr>
                    </m:sSubPr>
                    <m:e>
                      <m:r>
                        <m:rPr/>
                        <w:rPr>
                          <w:rFonts w:hint="eastAsia" w:ascii="Cambria Math" w:hAnsi="Cambria Math" w:cs="Times New Roman"/>
                          <w:szCs w:val="21"/>
                        </w:rPr>
                        <m:t>y</m:t>
                      </m:r>
                      <m:ctrlPr>
                        <w:rPr>
                          <w:rFonts w:ascii="Cambria Math" w:hAnsi="Cambria Math" w:cs="Times New Roman"/>
                          <w:szCs w:val="21"/>
                        </w:rPr>
                      </m:ctrlPr>
                    </m:e>
                    <m:sub>
                      <m:r>
                        <m:rPr/>
                        <w:rPr>
                          <w:rFonts w:ascii="Cambria Math" w:hAnsi="Cambria Math" w:cs="Times New Roman"/>
                          <w:szCs w:val="21"/>
                        </w:rPr>
                        <m:t>i</m:t>
                      </m:r>
                      <m:ctrlPr>
                        <w:rPr>
                          <w:rFonts w:ascii="Cambria Math" w:hAnsi="Cambria Math" w:cs="Times New Roman"/>
                          <w:szCs w:val="21"/>
                        </w:rPr>
                      </m:ctrlPr>
                    </m:sub>
                  </m:sSub>
                  <m:ctrlPr>
                    <w:rPr>
                      <w:rFonts w:ascii="Cambria Math" w:hAnsi="Cambria Math" w:cs="Times New Roman"/>
                      <w:i/>
                      <w:szCs w:val="21"/>
                    </w:rPr>
                  </m:ctrlPr>
                </m:e>
              </m:nary>
              <m:r>
                <m:rPr/>
                <w:rPr>
                  <w:rFonts w:ascii="Cambria Math" w:hAnsi="Cambria Math" w:cs="Times New Roman"/>
                  <w:szCs w:val="21"/>
                </w:rPr>
                <m:t>≤T</m:t>
              </m:r>
            </m:oMath>
          </w:p>
        </w:tc>
        <w:tc>
          <w:tcPr>
            <w:tcW w:w="747" w:type="dxa"/>
          </w:tcPr>
          <w:p w14:paraId="0F4ED7DE">
            <w:pPr>
              <w:keepLines w:val="0"/>
              <w:pageBreakBefore w:val="0"/>
              <w:widowControl w:val="0"/>
              <w:kinsoku/>
              <w:wordWrap/>
              <w:overflowPunct/>
              <w:topLinePunct w:val="0"/>
              <w:autoSpaceDE/>
              <w:autoSpaceDN/>
              <w:bidi w:val="0"/>
              <w:adjustRightInd/>
              <w:ind w:firstLine="0" w:firstLineChars="0"/>
              <w:jc w:val="right"/>
              <w:textAlignment w:val="auto"/>
              <w:rPr>
                <w:i/>
                <w:iCs/>
                <w:szCs w:val="21"/>
              </w:rPr>
            </w:pPr>
            <w:r>
              <w:rPr>
                <w:rFonts w:hint="eastAsia" w:cs="Times New Roman"/>
                <w:iCs/>
                <w:szCs w:val="21"/>
                <w:lang w:eastAsia="zh-CN"/>
              </w:rPr>
              <w:t>(</w:t>
            </w:r>
            <w:r>
              <w:rPr>
                <w:rFonts w:hint="eastAsia" w:cs="Times New Roman"/>
                <w:iCs/>
                <w:szCs w:val="21"/>
              </w:rPr>
              <w:t>6</w:t>
            </w:r>
            <w:r>
              <w:rPr>
                <w:rFonts w:hint="eastAsia" w:cs="Times New Roman"/>
                <w:iCs/>
                <w:szCs w:val="21"/>
                <w:lang w:eastAsia="zh-CN"/>
              </w:rPr>
              <w:t>)</w:t>
            </w:r>
          </w:p>
        </w:tc>
      </w:tr>
    </w:tbl>
    <w:p w14:paraId="70FFBB3E">
      <w:pPr>
        <w:keepLines w:val="0"/>
        <w:pageBreakBefore w:val="0"/>
        <w:widowControl w:val="0"/>
        <w:kinsoku/>
        <w:wordWrap/>
        <w:overflowPunct/>
        <w:topLinePunct w:val="0"/>
        <w:autoSpaceDE/>
        <w:autoSpaceDN/>
        <w:bidi w:val="0"/>
        <w:adjustRightInd/>
        <w:ind w:firstLine="0" w:firstLineChars="0"/>
        <w:textAlignment w:val="auto"/>
      </w:pPr>
      <w:r>
        <w:rPr>
          <w:rFonts w:hint="eastAsia"/>
        </w:rPr>
        <w:t>·时间顺序与访问一致性：</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95"/>
        <w:gridCol w:w="760"/>
      </w:tblGrid>
      <w:tr w14:paraId="678F8F85">
        <w:tc>
          <w:tcPr>
            <w:tcW w:w="7595" w:type="dxa"/>
          </w:tcPr>
          <w:p w14:paraId="1DBF2559">
            <w:pPr>
              <w:keepLines w:val="0"/>
              <w:pageBreakBefore w:val="0"/>
              <w:widowControl w:val="0"/>
              <w:kinsoku/>
              <w:wordWrap/>
              <w:overflowPunct/>
              <w:topLinePunct w:val="0"/>
              <w:autoSpaceDE/>
              <w:autoSpaceDN/>
              <w:bidi w:val="0"/>
              <w:adjustRightInd/>
              <w:ind w:firstLine="0" w:firstLineChars="0"/>
              <w:jc w:val="center"/>
              <w:textAlignment w:val="auto"/>
              <w:rPr>
                <w:i/>
                <w:iCs/>
                <w:szCs w:val="21"/>
              </w:rPr>
            </w:pPr>
            <w:r>
              <w:rPr>
                <w:rFonts w:hint="eastAsia"/>
                <w:i/>
                <w:iCs/>
                <w:szCs w:val="21"/>
              </w:rPr>
              <w:t xml:space="preserve">   </w:t>
            </w:r>
            <m:oMath>
              <m:sSub>
                <m:sSubPr>
                  <m:ctrlPr>
                    <w:rPr>
                      <w:rFonts w:ascii="Cambria Math" w:hAnsi="Cambria Math" w:cs="Times New Roman"/>
                      <w:szCs w:val="21"/>
                    </w:rPr>
                  </m:ctrlPr>
                </m:sSubPr>
                <m:e>
                  <m:r>
                    <m:rPr/>
                    <w:rPr>
                      <w:rFonts w:hint="eastAsia" w:ascii="Cambria Math" w:hAnsi="Cambria Math" w:cs="Times New Roman"/>
                      <w:szCs w:val="21"/>
                    </w:rPr>
                    <m:t>u</m:t>
                  </m:r>
                  <m:ctrlPr>
                    <w:rPr>
                      <w:rFonts w:ascii="Cambria Math" w:hAnsi="Cambria Math" w:cs="Times New Roman"/>
                      <w:szCs w:val="21"/>
                    </w:rPr>
                  </m:ctrlPr>
                </m:e>
                <m:sub>
                  <m:r>
                    <m:rPr/>
                    <w:rPr>
                      <w:rFonts w:ascii="Cambria Math" w:hAnsi="Cambria Math" w:cs="Times New Roman"/>
                      <w:szCs w:val="21"/>
                    </w:rPr>
                    <m:t>j</m:t>
                  </m:r>
                  <m:ctrlPr>
                    <w:rPr>
                      <w:rFonts w:ascii="Cambria Math" w:hAnsi="Cambria Math" w:cs="Times New Roman"/>
                      <w:szCs w:val="21"/>
                    </w:rPr>
                  </m:ctrlPr>
                </m:sub>
              </m:sSub>
              <m:r>
                <m:rPr>
                  <m:sty m:val="p"/>
                </m:rPr>
                <w:rPr>
                  <w:rFonts w:ascii="Cambria Math" w:hAnsi="Cambria Math" w:cs="Times New Roman"/>
                  <w:szCs w:val="21"/>
                </w:rPr>
                <m:t>≥</m:t>
              </m:r>
              <m:sSub>
                <m:sSubPr>
                  <m:ctrlPr>
                    <w:rPr>
                      <w:rFonts w:ascii="Cambria Math" w:hAnsi="Cambria Math" w:cs="Times New Roman"/>
                      <w:szCs w:val="21"/>
                    </w:rPr>
                  </m:ctrlPr>
                </m:sSubPr>
                <m:e>
                  <m:r>
                    <m:rPr/>
                    <w:rPr>
                      <w:rFonts w:ascii="Cambria Math" w:hAnsi="Cambria Math" w:cs="Times New Roman"/>
                      <w:szCs w:val="21"/>
                    </w:rPr>
                    <m:t>u</m:t>
                  </m:r>
                  <m:ctrlPr>
                    <w:rPr>
                      <w:rFonts w:ascii="Cambria Math" w:hAnsi="Cambria Math" w:cs="Times New Roman"/>
                      <w:szCs w:val="21"/>
                    </w:rPr>
                  </m:ctrlPr>
                </m:e>
                <m:sub>
                  <m:r>
                    <m:rPr/>
                    <w:rPr>
                      <w:rFonts w:ascii="Cambria Math" w:hAnsi="Cambria Math" w:cs="Times New Roman"/>
                      <w:szCs w:val="21"/>
                    </w:rPr>
                    <m:t>i</m:t>
                  </m:r>
                  <m:ctrlPr>
                    <w:rPr>
                      <w:rFonts w:ascii="Cambria Math" w:hAnsi="Cambria Math" w:cs="Times New Roman"/>
                      <w:szCs w:val="21"/>
                    </w:rPr>
                  </m:ctrlPr>
                </m:sub>
              </m:sSub>
              <m:r>
                <m:rPr/>
                <w:rPr>
                  <w:rFonts w:ascii="Cambria Math" w:hAnsi="Cambria Math" w:cs="Times New Roman"/>
                  <w:szCs w:val="21"/>
                </w:rPr>
                <m:t>+</m:t>
              </m:r>
              <m:sSub>
                <m:sSubPr>
                  <m:ctrlPr>
                    <w:rPr>
                      <w:rFonts w:ascii="Cambria Math" w:hAnsi="Cambria Math"/>
                      <w:i/>
                      <w:szCs w:val="21"/>
                    </w:rPr>
                  </m:ctrlPr>
                </m:sSubPr>
                <m:e>
                  <m:r>
                    <m:rPr/>
                    <w:rPr>
                      <w:rFonts w:hint="eastAsia" w:ascii="Cambria Math" w:hAnsi="Cambria Math"/>
                      <w:szCs w:val="21"/>
                    </w:rPr>
                    <m:t>t</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r>
                <m:rPr/>
                <w:rPr>
                  <w:rFonts w:ascii="Cambria Math" w:hAnsi="Cambria Math" w:cs="Times New Roman"/>
                  <w:szCs w:val="21"/>
                </w:rPr>
                <m:t>+</m:t>
              </m:r>
              <m:sSub>
                <m:sSubPr>
                  <m:ctrlPr>
                    <w:rPr>
                      <w:rFonts w:ascii="Cambria Math" w:hAnsi="Cambria Math" w:cs="Times New Roman"/>
                      <w:szCs w:val="21"/>
                    </w:rPr>
                  </m:ctrlPr>
                </m:sSubPr>
                <m:e>
                  <m:r>
                    <m:rPr/>
                    <w:rPr>
                      <w:rFonts w:ascii="Cambria Math" w:hAnsi="Cambria Math" w:cs="Times New Roman"/>
                      <w:szCs w:val="21"/>
                    </w:rPr>
                    <m:t>s</m:t>
                  </m:r>
                  <m:ctrlPr>
                    <w:rPr>
                      <w:rFonts w:ascii="Cambria Math" w:hAnsi="Cambria Math" w:cs="Times New Roman"/>
                      <w:szCs w:val="21"/>
                    </w:rPr>
                  </m:ctrlPr>
                </m:e>
                <m:sub>
                  <m:r>
                    <m:rPr/>
                    <w:rPr>
                      <w:rFonts w:ascii="Cambria Math" w:hAnsi="Cambria Math" w:cs="Times New Roman"/>
                      <w:szCs w:val="21"/>
                    </w:rPr>
                    <m:t>i</m:t>
                  </m:r>
                  <m:ctrlPr>
                    <w:rPr>
                      <w:rFonts w:ascii="Cambria Math" w:hAnsi="Cambria Math" w:cs="Times New Roman"/>
                      <w:szCs w:val="21"/>
                    </w:rPr>
                  </m:ctrlPr>
                </m:sub>
              </m:sSub>
              <m:r>
                <m:rPr>
                  <m:sty m:val="p"/>
                </m:rPr>
                <w:rPr>
                  <w:rFonts w:ascii="Cambria Math" w:hAnsi="Cambria Math"/>
                  <w:szCs w:val="21"/>
                </w:rPr>
                <m:t xml:space="preserve"> </m:t>
              </m:r>
              <m:r>
                <m:rPr/>
                <w:rPr>
                  <w:rFonts w:ascii="Cambria Math" w:hAnsi="Cambria Math" w:cs="Times New Roman"/>
                  <w:szCs w:val="21"/>
                </w:rPr>
                <m:t>−M</m:t>
              </m:r>
              <m:d>
                <m:dPr>
                  <m:ctrlPr>
                    <w:rPr>
                      <w:rFonts w:ascii="Cambria Math" w:hAnsi="Cambria Math" w:cs="Times New Roman"/>
                      <w:i/>
                      <w:szCs w:val="21"/>
                    </w:rPr>
                  </m:ctrlPr>
                </m:dPr>
                <m:e>
                  <m:r>
                    <m:rPr/>
                    <w:rPr>
                      <w:rFonts w:ascii="Cambria Math" w:hAnsi="Cambria Math" w:cs="Times New Roman"/>
                      <w:szCs w:val="21"/>
                    </w:rPr>
                    <m:t>1−</m:t>
                  </m:r>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ctrlPr>
                    <w:rPr>
                      <w:rFonts w:ascii="Cambria Math" w:hAnsi="Cambria Math" w:cs="Times New Roman"/>
                      <w:i/>
                      <w:szCs w:val="21"/>
                    </w:rPr>
                  </m:ctrlPr>
                </m:e>
              </m:d>
            </m:oMath>
            <w:r>
              <w:rPr>
                <w:rFonts w:hint="eastAsia"/>
                <w:i/>
                <w:szCs w:val="21"/>
              </w:rPr>
              <w:t xml:space="preserve">,  </w:t>
            </w:r>
            <m:oMath>
              <m:r>
                <m:rPr/>
                <w:rPr>
                  <w:rFonts w:ascii="Cambria Math" w:hAnsi="Cambria Math" w:cs="Times New Roman"/>
                  <w:szCs w:val="21"/>
                </w:rPr>
                <m:t>∀e</m:t>
              </m:r>
              <m:r>
                <m:rPr>
                  <m:sty m:val="p"/>
                </m:rPr>
                <w:rPr>
                  <w:rFonts w:ascii="Cambria Math" w:hAnsi="Cambria Math"/>
                  <w:szCs w:val="21"/>
                </w:rPr>
                <m:t>∈</m:t>
              </m:r>
              <m:sSub>
                <m:sSubPr>
                  <m:ctrlPr>
                    <w:rPr>
                      <w:rFonts w:ascii="Cambria Math" w:hAnsi="Cambria Math" w:cs="Times New Roman"/>
                      <w:i/>
                      <w:szCs w:val="21"/>
                    </w:rPr>
                  </m:ctrlPr>
                </m:sSubPr>
                <m:e>
                  <m:r>
                    <m:rPr/>
                    <w:rPr>
                      <w:rFonts w:hint="eastAsia"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r>
                <m:rPr/>
                <w:rPr>
                  <w:rFonts w:ascii="Cambria Math" w:hAnsi="Cambria Math"/>
                  <w:szCs w:val="21"/>
                  <w:shd w:val="clear" w:color="auto" w:fill="FFFFFF"/>
                </w:rPr>
                <m:t>,</m:t>
              </m:r>
              <m:r>
                <m:rPr/>
                <w:rPr>
                  <w:rFonts w:hint="eastAsia" w:ascii="Cambria Math" w:hAnsi="Cambria Math"/>
                  <w:szCs w:val="21"/>
                  <w:shd w:val="clear" w:color="auto" w:fill="FFFFFF"/>
                </w:rPr>
                <m:t>i</m:t>
              </m:r>
              <m:r>
                <m:rPr>
                  <m:sty m:val="p"/>
                </m:rPr>
                <w:rPr>
                  <w:rFonts w:ascii="Cambria Math" w:hAnsi="Cambria Math"/>
                  <w:szCs w:val="21"/>
                </w:rPr>
                <m:t>∈V</m:t>
              </m:r>
              <m:r>
                <m:rPr/>
                <w:rPr>
                  <w:rFonts w:hint="eastAsia" w:ascii="Cambria Math" w:hAnsi="Cambria Math"/>
                  <w:szCs w:val="21"/>
                </w:rPr>
                <m:t>,</m:t>
              </m:r>
              <m:r>
                <m:rPr/>
                <w:rPr>
                  <w:rFonts w:hint="eastAsia" w:ascii="Cambria Math" w:hAnsi="Cambria Math"/>
                  <w:szCs w:val="21"/>
                  <w:shd w:val="clear" w:color="auto" w:fill="FFFFFF"/>
                </w:rPr>
                <m:t xml:space="preserve"> j</m:t>
              </m:r>
              <m:r>
                <m:rPr>
                  <m:sty m:val="p"/>
                </m:rPr>
                <w:rPr>
                  <w:rFonts w:ascii="Cambria Math" w:hAnsi="Cambria Math"/>
                  <w:szCs w:val="21"/>
                </w:rPr>
                <m:t>∈</m:t>
              </m:r>
              <m:r>
                <m:rPr/>
                <w:rPr>
                  <w:rFonts w:ascii="Cambria Math" w:hAnsi="Cambria Math"/>
                  <w:szCs w:val="21"/>
                </w:rPr>
                <m:t>V</m:t>
              </m:r>
            </m:oMath>
            <w:r>
              <w:rPr>
                <w:rFonts w:hint="eastAsia"/>
                <w:i/>
                <w:szCs w:val="21"/>
              </w:rPr>
              <w:t>,</w:t>
            </w:r>
            <w:r>
              <w:rPr>
                <w:rFonts w:hint="eastAsia"/>
                <w:i/>
                <w:szCs w:val="21"/>
                <w:shd w:val="clear" w:color="auto" w:fill="FFFFFF"/>
              </w:rPr>
              <w:t xml:space="preserve"> </w:t>
            </w:r>
          </w:p>
        </w:tc>
        <w:tc>
          <w:tcPr>
            <w:tcW w:w="760" w:type="dxa"/>
          </w:tcPr>
          <w:p w14:paraId="4908897E">
            <w:pPr>
              <w:keepLines w:val="0"/>
              <w:pageBreakBefore w:val="0"/>
              <w:widowControl w:val="0"/>
              <w:kinsoku/>
              <w:wordWrap/>
              <w:overflowPunct/>
              <w:topLinePunct w:val="0"/>
              <w:autoSpaceDE/>
              <w:autoSpaceDN/>
              <w:bidi w:val="0"/>
              <w:adjustRightInd/>
              <w:ind w:firstLine="0" w:firstLineChars="0"/>
              <w:jc w:val="right"/>
              <w:textAlignment w:val="auto"/>
              <w:rPr>
                <w:i/>
                <w:iCs/>
                <w:szCs w:val="21"/>
              </w:rPr>
            </w:pPr>
            <w:r>
              <w:rPr>
                <w:rFonts w:hint="eastAsia" w:cs="Times New Roman"/>
                <w:iCs/>
                <w:szCs w:val="21"/>
                <w:lang w:eastAsia="zh-CN"/>
              </w:rPr>
              <w:t>(</w:t>
            </w:r>
            <w:r>
              <w:rPr>
                <w:rFonts w:hint="eastAsia" w:cs="Times New Roman"/>
                <w:iCs/>
                <w:szCs w:val="21"/>
              </w:rPr>
              <w:t>7</w:t>
            </w:r>
            <w:r>
              <w:rPr>
                <w:rFonts w:hint="eastAsia" w:cs="Times New Roman"/>
                <w:iCs/>
                <w:szCs w:val="21"/>
                <w:lang w:eastAsia="zh-CN"/>
              </w:rPr>
              <w:t>)</w:t>
            </w:r>
          </w:p>
        </w:tc>
      </w:tr>
    </w:tbl>
    <w:p w14:paraId="0981DEFA">
      <w:pPr>
        <w:keepLines w:val="0"/>
        <w:pageBreakBefore w:val="0"/>
        <w:widowControl w:val="0"/>
        <w:kinsoku/>
        <w:wordWrap/>
        <w:overflowPunct/>
        <w:topLinePunct w:val="0"/>
        <w:autoSpaceDE/>
        <w:autoSpaceDN/>
        <w:bidi w:val="0"/>
        <w:adjustRightInd/>
        <w:ind w:firstLine="0" w:firstLineChars="0"/>
        <w:textAlignment w:val="auto"/>
      </w:pPr>
      <w:r>
        <w:rPr>
          <w:rFonts w:hint="eastAsia"/>
        </w:rPr>
        <w:t>·节点访问与弧选择的逻辑关系：</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95"/>
        <w:gridCol w:w="760"/>
      </w:tblGrid>
      <w:tr w14:paraId="2A62E44E">
        <w:tc>
          <w:tcPr>
            <w:tcW w:w="7595" w:type="dxa"/>
          </w:tcPr>
          <w:p w14:paraId="5653C162">
            <w:pPr>
              <w:keepLines w:val="0"/>
              <w:pageBreakBefore w:val="0"/>
              <w:widowControl w:val="0"/>
              <w:kinsoku/>
              <w:wordWrap/>
              <w:overflowPunct/>
              <w:topLinePunct w:val="0"/>
              <w:autoSpaceDE/>
              <w:autoSpaceDN/>
              <w:bidi w:val="0"/>
              <w:adjustRightInd/>
              <w:ind w:firstLine="0" w:firstLineChars="0"/>
              <w:jc w:val="center"/>
              <w:textAlignment w:val="auto"/>
              <w:rPr>
                <w:i/>
                <w:iCs/>
                <w:szCs w:val="21"/>
              </w:rPr>
            </w:pPr>
            <w:r>
              <w:rPr>
                <w:rFonts w:hint="eastAsia"/>
                <w:i/>
                <w:iCs/>
                <w:szCs w:val="21"/>
              </w:rPr>
              <w:t xml:space="preserve">   </w:t>
            </w:r>
            <m:oMath>
              <m:sSub>
                <m:sSubPr>
                  <m:ctrlPr>
                    <w:rPr>
                      <w:rFonts w:ascii="Cambria Math" w:hAnsi="Cambria Math" w:cs="Times New Roman"/>
                      <w:szCs w:val="21"/>
                    </w:rPr>
                  </m:ctrlPr>
                </m:sSubPr>
                <m:e>
                  <m:r>
                    <m:rPr/>
                    <w:rPr>
                      <w:rFonts w:hint="eastAsia" w:ascii="Cambria Math" w:hAnsi="Cambria Math" w:cs="Times New Roman"/>
                      <w:szCs w:val="21"/>
                    </w:rPr>
                    <m:t>y</m:t>
                  </m:r>
                  <m:ctrlPr>
                    <w:rPr>
                      <w:rFonts w:ascii="Cambria Math" w:hAnsi="Cambria Math" w:cs="Times New Roman"/>
                      <w:szCs w:val="21"/>
                    </w:rPr>
                  </m:ctrlPr>
                </m:e>
                <m:sub>
                  <m:r>
                    <m:rPr/>
                    <w:rPr>
                      <w:rFonts w:hint="eastAsia" w:ascii="Cambria Math" w:hAnsi="Cambria Math" w:cs="Times New Roman"/>
                      <w:szCs w:val="21"/>
                    </w:rPr>
                    <m:t>j</m:t>
                  </m:r>
                  <m:ctrlPr>
                    <w:rPr>
                      <w:rFonts w:ascii="Cambria Math" w:hAnsi="Cambria Math" w:cs="Times New Roman"/>
                      <w:szCs w:val="21"/>
                    </w:rPr>
                  </m:ctrlPr>
                </m:sub>
              </m:sSub>
              <m:r>
                <m:rPr/>
                <w:rPr>
                  <w:rFonts w:ascii="Cambria Math" w:hAnsi="Cambria Math" w:cs="Times New Roman"/>
                  <w:szCs w:val="21"/>
                </w:rPr>
                <m:t>≤</m:t>
              </m:r>
              <m:nary>
                <m:naryPr>
                  <m:chr m:val="∑"/>
                  <m:limLoc m:val="subSup"/>
                  <m:supHide m:val="1"/>
                  <m:ctrlPr>
                    <w:rPr>
                      <w:rFonts w:ascii="Cambria Math" w:hAnsi="Cambria Math" w:cs="Times New Roman"/>
                      <w:i/>
                      <w:szCs w:val="21"/>
                    </w:rPr>
                  </m:ctrlPr>
                </m:naryPr>
                <m:sub>
                  <m:r>
                    <m:rPr/>
                    <w:rPr>
                      <w:rFonts w:ascii="Cambria Math" w:hAnsi="Cambria Math" w:cs="Times New Roman"/>
                      <w:szCs w:val="21"/>
                    </w:rPr>
                    <m:t>i∈V</m:t>
                  </m:r>
                  <m:ctrlPr>
                    <w:rPr>
                      <w:rFonts w:ascii="Cambria Math" w:hAnsi="Cambria Math" w:cs="Times New Roman"/>
                      <w:i/>
                      <w:szCs w:val="21"/>
                    </w:rPr>
                  </m:ctrlPr>
                </m:sub>
                <m:sup>
                  <m:ctrlPr>
                    <w:rPr>
                      <w:rFonts w:ascii="Cambria Math" w:hAnsi="Cambria Math" w:cs="Times New Roman"/>
                      <w:i/>
                      <w:szCs w:val="21"/>
                    </w:rPr>
                  </m:ctrlPr>
                </m:sup>
                <m:e>
                  <m:nary>
                    <m:naryPr>
                      <m:chr m:val="∑"/>
                      <m:limLoc m:val="subSup"/>
                      <m:supHide m:val="1"/>
                      <m:ctrlPr>
                        <w:rPr>
                          <w:rFonts w:ascii="Cambria Math" w:hAnsi="Cambria Math" w:cs="Times New Roman"/>
                          <w:i/>
                          <w:szCs w:val="21"/>
                        </w:rPr>
                      </m:ctrlPr>
                    </m:naryPr>
                    <m:sub>
                      <m:r>
                        <m:rPr/>
                        <w:rPr>
                          <w:rFonts w:ascii="Cambria Math" w:hAnsi="Cambria Math" w:cs="Times New Roman"/>
                          <w:szCs w:val="21"/>
                        </w:rPr>
                        <m:t>e</m:t>
                      </m:r>
                      <m:r>
                        <m:rPr>
                          <m:sty m:val="p"/>
                        </m:rPr>
                        <w:rPr>
                          <w:rFonts w:ascii="Cambria Math" w:hAnsi="Cambria Math"/>
                          <w:szCs w:val="21"/>
                        </w:rPr>
                        <m:t>∈</m:t>
                      </m:r>
                      <m:sSub>
                        <m:sSubPr>
                          <m:ctrlPr>
                            <w:rPr>
                              <w:rFonts w:ascii="Cambria Math" w:hAnsi="Cambria Math" w:cs="Times New Roman"/>
                              <w:i/>
                              <w:szCs w:val="21"/>
                            </w:rPr>
                          </m:ctrlPr>
                        </m:sSubPr>
                        <m:e>
                          <m:r>
                            <m:rPr/>
                            <w:rPr>
                              <w:rFonts w:hint="eastAsia"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ctrlPr>
                        <w:rPr>
                          <w:rFonts w:ascii="Cambria Math" w:hAnsi="Cambria Math" w:cs="Times New Roman"/>
                          <w:i/>
                          <w:szCs w:val="21"/>
                        </w:rPr>
                      </m:ctrlPr>
                    </m:sub>
                    <m:sup>
                      <m:ctrlPr>
                        <w:rPr>
                          <w:rFonts w:ascii="Cambria Math" w:hAnsi="Cambria Math" w:cs="Times New Roman"/>
                          <w:i/>
                          <w:szCs w:val="21"/>
                        </w:rPr>
                      </m:ctrlPr>
                    </m:sup>
                    <m:e>
                      <m:sSub>
                        <m:sSubPr>
                          <m:ctrlPr>
                            <w:rPr>
                              <w:rFonts w:ascii="Cambria Math" w:hAnsi="Cambria Math"/>
                              <w:i/>
                              <w:szCs w:val="21"/>
                            </w:rPr>
                          </m:ctrlPr>
                        </m:sSubPr>
                        <m:e>
                          <m:r>
                            <m:rPr/>
                            <w:rPr>
                              <w:rFonts w:ascii="Cambria Math" w:hAnsi="Cambria Math"/>
                              <w:szCs w:val="21"/>
                            </w:rPr>
                            <m:t>x</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ctrlPr>
                        <w:rPr>
                          <w:rFonts w:ascii="Cambria Math" w:hAnsi="Cambria Math" w:cs="Times New Roman"/>
                          <w:i/>
                          <w:szCs w:val="21"/>
                        </w:rPr>
                      </m:ctrlPr>
                    </m:e>
                  </m:nary>
                  <m:ctrlPr>
                    <w:rPr>
                      <w:rFonts w:ascii="Cambria Math" w:hAnsi="Cambria Math" w:cs="Times New Roman"/>
                      <w:i/>
                      <w:szCs w:val="21"/>
                    </w:rPr>
                  </m:ctrlPr>
                </m:e>
              </m:nary>
              <m:r>
                <m:rPr>
                  <m:sty m:val="p"/>
                </m:rPr>
                <w:rPr>
                  <w:rFonts w:ascii="Cambria Math" w:hAnsi="Cambria Math" w:cs="Times New Roman"/>
                  <w:szCs w:val="21"/>
                </w:rPr>
                <m:t xml:space="preserve">, </m:t>
              </m:r>
            </m:oMath>
            <w:r>
              <w:rPr>
                <w:rFonts w:hint="eastAsia"/>
                <w:i/>
                <w:szCs w:val="21"/>
              </w:rPr>
              <w:t xml:space="preserve"> </w:t>
            </w:r>
            <w:r>
              <w:rPr>
                <w:i/>
                <w:iCs/>
                <w:szCs w:val="21"/>
              </w:rPr>
              <w:t xml:space="preserve"> </w:t>
            </w:r>
            <m:oMath>
              <m:r>
                <m:rPr/>
                <w:rPr>
                  <w:rFonts w:ascii="Cambria Math" w:hAnsi="Cambria Math" w:cs="Segoe UI"/>
                  <w:szCs w:val="21"/>
                  <w:shd w:val="clear" w:color="auto" w:fill="FFFFFF"/>
                </w:rPr>
                <m:t>∀</m:t>
              </m:r>
            </m:oMath>
            <w:r>
              <w:rPr>
                <w:rFonts w:hint="eastAsia"/>
                <w:i/>
                <w:szCs w:val="21"/>
                <w:shd w:val="clear" w:color="auto" w:fill="FFFFFF"/>
              </w:rPr>
              <w:t>j</w:t>
            </w:r>
            <m:oMath>
              <m:r>
                <m:rPr>
                  <m:sty m:val="p"/>
                </m:rPr>
                <w:rPr>
                  <w:rFonts w:ascii="Cambria Math" w:hAnsi="Cambria Math"/>
                  <w:szCs w:val="21"/>
                </w:rPr>
                <m:t>∈</m:t>
              </m:r>
              <m:r>
                <m:rPr/>
                <w:rPr>
                  <w:rFonts w:ascii="Cambria Math" w:hAnsi="Cambria Math"/>
                  <w:szCs w:val="21"/>
                </w:rPr>
                <m:t>N</m:t>
              </m:r>
            </m:oMath>
          </w:p>
        </w:tc>
        <w:tc>
          <w:tcPr>
            <w:tcW w:w="760" w:type="dxa"/>
          </w:tcPr>
          <w:p w14:paraId="662EBF04">
            <w:pPr>
              <w:keepLines w:val="0"/>
              <w:pageBreakBefore w:val="0"/>
              <w:widowControl w:val="0"/>
              <w:kinsoku/>
              <w:wordWrap/>
              <w:overflowPunct/>
              <w:topLinePunct w:val="0"/>
              <w:autoSpaceDE/>
              <w:autoSpaceDN/>
              <w:bidi w:val="0"/>
              <w:adjustRightInd/>
              <w:ind w:firstLine="0" w:firstLineChars="0"/>
              <w:jc w:val="right"/>
              <w:textAlignment w:val="auto"/>
              <w:rPr>
                <w:i/>
                <w:iCs/>
                <w:szCs w:val="21"/>
              </w:rPr>
            </w:pPr>
            <w:r>
              <w:rPr>
                <w:rFonts w:hint="eastAsia" w:cs="Times New Roman"/>
                <w:iCs/>
                <w:szCs w:val="21"/>
                <w:lang w:eastAsia="zh-CN"/>
              </w:rPr>
              <w:t>(</w:t>
            </w:r>
            <w:r>
              <w:rPr>
                <w:rFonts w:hint="eastAsia" w:cs="Times New Roman"/>
                <w:iCs/>
                <w:szCs w:val="21"/>
              </w:rPr>
              <w:t>8</w:t>
            </w:r>
            <w:r>
              <w:rPr>
                <w:rFonts w:hint="eastAsia" w:cs="Times New Roman"/>
                <w:iCs/>
                <w:szCs w:val="21"/>
                <w:lang w:eastAsia="zh-CN"/>
              </w:rPr>
              <w:t>)</w:t>
            </w:r>
          </w:p>
        </w:tc>
      </w:tr>
    </w:tbl>
    <w:p w14:paraId="2EDD54BC">
      <w:pPr>
        <w:keepLines w:val="0"/>
        <w:pageBreakBefore w:val="0"/>
        <w:widowControl w:val="0"/>
        <w:kinsoku/>
        <w:wordWrap/>
        <w:overflowPunct/>
        <w:topLinePunct w:val="0"/>
        <w:autoSpaceDE/>
        <w:autoSpaceDN/>
        <w:bidi w:val="0"/>
        <w:adjustRightInd/>
        <w:ind w:firstLine="0" w:firstLineChars="0"/>
        <w:textAlignment w:val="auto"/>
      </w:pPr>
      <w:r>
        <w:rPr>
          <w:rFonts w:hint="eastAsia"/>
        </w:rPr>
        <w:t>·变量类型：</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608"/>
        <w:gridCol w:w="747"/>
      </w:tblGrid>
      <w:tr w14:paraId="4D9AC101">
        <w:tc>
          <w:tcPr>
            <w:tcW w:w="7608" w:type="dxa"/>
          </w:tcPr>
          <w:p w14:paraId="7C088650">
            <w:pPr>
              <w:keepLines w:val="0"/>
              <w:pageBreakBefore w:val="0"/>
              <w:widowControl w:val="0"/>
              <w:kinsoku/>
              <w:wordWrap/>
              <w:overflowPunct/>
              <w:topLinePunct w:val="0"/>
              <w:autoSpaceDE/>
              <w:autoSpaceDN/>
              <w:bidi w:val="0"/>
              <w:adjustRightInd/>
              <w:ind w:firstLine="0" w:firstLineChars="0"/>
              <w:jc w:val="center"/>
              <w:textAlignment w:val="auto"/>
              <w:rPr>
                <w:i/>
                <w:iCs/>
                <w:szCs w:val="21"/>
              </w:rPr>
            </w:pPr>
            <w:r>
              <w:rPr>
                <w:rFonts w:hint="eastAsia"/>
                <w:i/>
                <w:iCs/>
                <w:szCs w:val="21"/>
              </w:rPr>
              <w:t xml:space="preserve">   </w:t>
            </w:r>
            <m:oMath>
              <m:sSub>
                <m:sSubPr>
                  <m:ctrlPr>
                    <w:rPr>
                      <w:rFonts w:ascii="Cambria Math" w:hAnsi="Cambria Math"/>
                      <w:i/>
                      <w:szCs w:val="21"/>
                    </w:rPr>
                  </m:ctrlPr>
                </m:sSubPr>
                <m:e>
                  <m:r>
                    <m:rPr/>
                    <w:rPr>
                      <w:rFonts w:hint="eastAsia" w:ascii="Cambria Math" w:hAnsi="Cambria Math"/>
                      <w:szCs w:val="21"/>
                    </w:rPr>
                    <m:t>x</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r>
                <m:rPr/>
                <w:rPr>
                  <w:rFonts w:ascii="Cambria Math" w:hAnsi="Cambria Math"/>
                  <w:szCs w:val="21"/>
                </w:rPr>
                <m:t>∈</m:t>
              </m:r>
              <m:d>
                <m:dPr>
                  <m:begChr m:val="{"/>
                  <m:endChr m:val="}"/>
                  <m:ctrlPr>
                    <w:rPr>
                      <w:rFonts w:ascii="Cambria Math" w:hAnsi="Cambria Math"/>
                      <w:i/>
                      <w:szCs w:val="21"/>
                    </w:rPr>
                  </m:ctrlPr>
                </m:dPr>
                <m:e>
                  <m:r>
                    <m:rPr/>
                    <w:rPr>
                      <w:rFonts w:ascii="Cambria Math" w:hAnsi="Cambria Math"/>
                      <w:szCs w:val="21"/>
                    </w:rPr>
                    <m:t>0,1</m:t>
                  </m:r>
                  <m:ctrlPr>
                    <w:rPr>
                      <w:rFonts w:ascii="Cambria Math" w:hAnsi="Cambria Math"/>
                      <w:i/>
                      <w:szCs w:val="21"/>
                    </w:rPr>
                  </m:ctrlPr>
                </m:e>
              </m:d>
              <m:r>
                <m:rPr/>
                <w:rPr>
                  <w:rFonts w:ascii="Cambria Math" w:hAnsi="Cambria Math"/>
                  <w:szCs w:val="21"/>
                </w:rPr>
                <m:t>,</m:t>
              </m:r>
            </m:oMath>
            <w:r>
              <w:rPr>
                <w:rFonts w:hint="eastAsia"/>
                <w:i/>
                <w:szCs w:val="21"/>
              </w:rPr>
              <w:t xml:space="preserve">  </w:t>
            </w:r>
            <m:oMath>
              <m:r>
                <m:rPr/>
                <w:rPr>
                  <w:rFonts w:ascii="Cambria Math" w:hAnsi="Cambria Math" w:cs="Times New Roman"/>
                  <w:szCs w:val="21"/>
                </w:rPr>
                <m:t>∀e</m:t>
              </m:r>
              <m:r>
                <m:rPr>
                  <m:sty m:val="p"/>
                </m:rPr>
                <w:rPr>
                  <w:rFonts w:ascii="Cambria Math" w:hAnsi="Cambria Math"/>
                  <w:szCs w:val="21"/>
                </w:rPr>
                <m:t>∈</m:t>
              </m:r>
              <m:sSub>
                <m:sSubPr>
                  <m:ctrlPr>
                    <w:rPr>
                      <w:rFonts w:ascii="Cambria Math" w:hAnsi="Cambria Math" w:cs="Times New Roman"/>
                      <w:i/>
                      <w:szCs w:val="21"/>
                    </w:rPr>
                  </m:ctrlPr>
                </m:sSubPr>
                <m:e>
                  <m:r>
                    <m:rPr/>
                    <w:rPr>
                      <w:rFonts w:hint="eastAsia"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ij</m:t>
                  </m:r>
                  <m:ctrlPr>
                    <w:rPr>
                      <w:rFonts w:ascii="Cambria Math" w:hAnsi="Cambria Math" w:cs="Times New Roman"/>
                      <w:i/>
                      <w:szCs w:val="21"/>
                    </w:rPr>
                  </m:ctrlPr>
                </m:sub>
              </m:sSub>
            </m:oMath>
          </w:p>
        </w:tc>
        <w:tc>
          <w:tcPr>
            <w:tcW w:w="747" w:type="dxa"/>
          </w:tcPr>
          <w:p w14:paraId="6E1598FB">
            <w:pPr>
              <w:keepLines w:val="0"/>
              <w:pageBreakBefore w:val="0"/>
              <w:widowControl w:val="0"/>
              <w:kinsoku/>
              <w:wordWrap/>
              <w:overflowPunct/>
              <w:topLinePunct w:val="0"/>
              <w:autoSpaceDE/>
              <w:autoSpaceDN/>
              <w:bidi w:val="0"/>
              <w:adjustRightInd/>
              <w:ind w:firstLine="0" w:firstLineChars="0"/>
              <w:jc w:val="right"/>
              <w:textAlignment w:val="auto"/>
              <w:rPr>
                <w:rFonts w:cs="Times New Roman"/>
                <w:i/>
                <w:iCs/>
                <w:szCs w:val="21"/>
              </w:rPr>
            </w:pPr>
            <w:r>
              <w:rPr>
                <w:rFonts w:hint="eastAsia" w:cs="Times New Roman"/>
                <w:iCs/>
                <w:szCs w:val="21"/>
                <w:lang w:eastAsia="zh-CN"/>
              </w:rPr>
              <w:t>(</w:t>
            </w:r>
            <w:r>
              <w:rPr>
                <w:rFonts w:hint="eastAsia" w:cs="Times New Roman"/>
                <w:iCs/>
                <w:szCs w:val="21"/>
                <w:lang w:val="en-US" w:eastAsia="zh-CN"/>
              </w:rPr>
              <w:t>9</w:t>
            </w:r>
            <w:r>
              <w:rPr>
                <w:rFonts w:hint="eastAsia" w:cs="Times New Roman"/>
                <w:iCs/>
                <w:szCs w:val="21"/>
                <w:lang w:eastAsia="zh-CN"/>
              </w:rPr>
              <w:t>)</w:t>
            </w:r>
          </w:p>
        </w:tc>
      </w:tr>
      <w:tr w14:paraId="42B2F146">
        <w:tc>
          <w:tcPr>
            <w:tcW w:w="7608" w:type="dxa"/>
          </w:tcPr>
          <w:p w14:paraId="44EB2BE3">
            <w:pPr>
              <w:keepLines w:val="0"/>
              <w:pageBreakBefore w:val="0"/>
              <w:widowControl w:val="0"/>
              <w:kinsoku/>
              <w:wordWrap/>
              <w:overflowPunct/>
              <w:topLinePunct w:val="0"/>
              <w:autoSpaceDE/>
              <w:autoSpaceDN/>
              <w:bidi w:val="0"/>
              <w:adjustRightInd/>
              <w:ind w:firstLine="0" w:firstLineChars="0"/>
              <w:jc w:val="center"/>
              <w:textAlignment w:val="auto"/>
              <w:rPr>
                <w:i/>
                <w:iCs/>
                <w:szCs w:val="21"/>
              </w:rPr>
            </w:pPr>
            <w:r>
              <w:rPr>
                <w:rFonts w:hint="eastAsia"/>
                <w:i/>
                <w:szCs w:val="21"/>
              </w:rPr>
              <w:t xml:space="preserve">  </w:t>
            </w:r>
            <m:oMath>
              <m:sSub>
                <m:sSubPr>
                  <m:ctrlPr>
                    <w:rPr>
                      <w:rFonts w:ascii="Cambria Math" w:hAnsi="Cambria Math" w:cs="Times New Roman"/>
                      <w:szCs w:val="21"/>
                    </w:rPr>
                  </m:ctrlPr>
                </m:sSubPr>
                <m:e>
                  <m:r>
                    <m:rPr/>
                    <w:rPr>
                      <w:rFonts w:hint="eastAsia" w:ascii="Cambria Math" w:hAnsi="Cambria Math" w:cs="Times New Roman"/>
                      <w:szCs w:val="21"/>
                    </w:rPr>
                    <m:t>y</m:t>
                  </m:r>
                  <m:ctrlPr>
                    <w:rPr>
                      <w:rFonts w:ascii="Cambria Math" w:hAnsi="Cambria Math" w:cs="Times New Roman"/>
                      <w:szCs w:val="21"/>
                    </w:rPr>
                  </m:ctrlPr>
                </m:e>
                <m:sub>
                  <m:r>
                    <m:rPr/>
                    <w:rPr>
                      <w:rFonts w:ascii="Cambria Math" w:hAnsi="Cambria Math" w:cs="Times New Roman"/>
                      <w:szCs w:val="21"/>
                    </w:rPr>
                    <m:t>i</m:t>
                  </m:r>
                  <m:ctrlPr>
                    <w:rPr>
                      <w:rFonts w:ascii="Cambria Math" w:hAnsi="Cambria Math" w:cs="Times New Roman"/>
                      <w:szCs w:val="21"/>
                    </w:rPr>
                  </m:ctrlPr>
                </m:sub>
              </m:sSub>
              <m:r>
                <m:rPr/>
                <w:rPr>
                  <w:rFonts w:ascii="Cambria Math" w:hAnsi="Cambria Math"/>
                  <w:szCs w:val="21"/>
                </w:rPr>
                <m:t>∈</m:t>
              </m:r>
              <m:d>
                <m:dPr>
                  <m:begChr m:val="{"/>
                  <m:endChr m:val="}"/>
                  <m:ctrlPr>
                    <w:rPr>
                      <w:rFonts w:ascii="Cambria Math" w:hAnsi="Cambria Math"/>
                      <w:i/>
                      <w:szCs w:val="21"/>
                    </w:rPr>
                  </m:ctrlPr>
                </m:dPr>
                <m:e>
                  <m:r>
                    <m:rPr/>
                    <w:rPr>
                      <w:rFonts w:ascii="Cambria Math" w:hAnsi="Cambria Math"/>
                      <w:szCs w:val="21"/>
                    </w:rPr>
                    <m:t>0,1</m:t>
                  </m:r>
                  <m:ctrlPr>
                    <w:rPr>
                      <w:rFonts w:ascii="Cambria Math" w:hAnsi="Cambria Math"/>
                      <w:i/>
                      <w:szCs w:val="21"/>
                    </w:rPr>
                  </m:ctrlPr>
                </m:e>
              </m:d>
              <m:r>
                <m:rPr/>
                <w:rPr>
                  <w:rFonts w:ascii="Cambria Math" w:hAnsi="Cambria Math"/>
                  <w:szCs w:val="21"/>
                </w:rPr>
                <m:t>,</m:t>
              </m:r>
            </m:oMath>
            <w:r>
              <w:rPr>
                <w:rFonts w:hint="eastAsia"/>
                <w:i/>
                <w:szCs w:val="21"/>
              </w:rPr>
              <w:t xml:space="preserve">  </w:t>
            </w:r>
            <m:oMath>
              <m:r>
                <m:rPr/>
                <w:rPr>
                  <w:rFonts w:ascii="Cambria Math" w:hAnsi="Cambria Math" w:cs="Times New Roman"/>
                  <w:szCs w:val="21"/>
                </w:rPr>
                <m:t>∀</m:t>
              </m:r>
              <m:r>
                <m:rPr/>
                <w:rPr>
                  <w:rFonts w:hint="eastAsia" w:ascii="Cambria Math" w:hAnsi="Cambria Math"/>
                  <w:szCs w:val="21"/>
                  <w:shd w:val="clear" w:color="auto" w:fill="FFFFFF"/>
                </w:rPr>
                <m:t>i</m:t>
              </m:r>
              <m:r>
                <m:rPr>
                  <m:sty m:val="p"/>
                </m:rPr>
                <w:rPr>
                  <w:rFonts w:ascii="Cambria Math" w:hAnsi="Cambria Math"/>
                  <w:szCs w:val="21"/>
                </w:rPr>
                <m:t>∈</m:t>
              </m:r>
              <m:r>
                <m:rPr/>
                <w:rPr>
                  <w:rFonts w:ascii="Cambria Math" w:hAnsi="Cambria Math"/>
                  <w:szCs w:val="21"/>
                </w:rPr>
                <m:t>N</m:t>
              </m:r>
            </m:oMath>
          </w:p>
        </w:tc>
        <w:tc>
          <w:tcPr>
            <w:tcW w:w="747" w:type="dxa"/>
          </w:tcPr>
          <w:p w14:paraId="0CFF8C38">
            <w:pPr>
              <w:keepLines w:val="0"/>
              <w:pageBreakBefore w:val="0"/>
              <w:widowControl w:val="0"/>
              <w:kinsoku/>
              <w:wordWrap/>
              <w:overflowPunct/>
              <w:topLinePunct w:val="0"/>
              <w:autoSpaceDE/>
              <w:autoSpaceDN/>
              <w:bidi w:val="0"/>
              <w:adjustRightInd/>
              <w:ind w:firstLine="0" w:firstLineChars="0"/>
              <w:jc w:val="right"/>
              <w:textAlignment w:val="auto"/>
              <w:rPr>
                <w:rFonts w:cs="Times New Roman"/>
                <w:iCs/>
                <w:szCs w:val="21"/>
              </w:rPr>
            </w:pPr>
            <w:r>
              <w:rPr>
                <w:rFonts w:hint="eastAsia" w:cs="Times New Roman"/>
                <w:iCs/>
                <w:szCs w:val="21"/>
                <w:lang w:eastAsia="zh-CN"/>
              </w:rPr>
              <w:t>(</w:t>
            </w:r>
            <w:r>
              <w:rPr>
                <w:rFonts w:hint="eastAsia" w:cs="Times New Roman"/>
                <w:iCs/>
                <w:szCs w:val="21"/>
                <w:lang w:val="en-US" w:eastAsia="zh-CN"/>
              </w:rPr>
              <w:t>10</w:t>
            </w:r>
            <w:r>
              <w:rPr>
                <w:rFonts w:hint="eastAsia" w:cs="Times New Roman"/>
                <w:iCs/>
                <w:szCs w:val="21"/>
                <w:lang w:eastAsia="zh-CN"/>
              </w:rPr>
              <w:t>)</w:t>
            </w:r>
          </w:p>
        </w:tc>
      </w:tr>
      <w:tr w14:paraId="501B67CF">
        <w:tc>
          <w:tcPr>
            <w:tcW w:w="7608" w:type="dxa"/>
          </w:tcPr>
          <w:p w14:paraId="65DED55B">
            <w:pPr>
              <w:keepLines w:val="0"/>
              <w:pageBreakBefore w:val="0"/>
              <w:widowControl w:val="0"/>
              <w:kinsoku/>
              <w:wordWrap/>
              <w:overflowPunct/>
              <w:topLinePunct w:val="0"/>
              <w:autoSpaceDE/>
              <w:autoSpaceDN/>
              <w:bidi w:val="0"/>
              <w:adjustRightInd/>
              <w:ind w:firstLine="0" w:firstLineChars="0"/>
              <w:jc w:val="center"/>
              <w:textAlignment w:val="auto"/>
              <w:rPr>
                <w:i/>
                <w:iCs/>
                <w:szCs w:val="21"/>
              </w:rPr>
            </w:pPr>
            <w:r>
              <w:rPr>
                <w:rFonts w:hint="eastAsia"/>
                <w:i/>
                <w:szCs w:val="21"/>
              </w:rPr>
              <w:t xml:space="preserve">  </w:t>
            </w:r>
            <m:oMath>
              <m:sSub>
                <m:sSubPr>
                  <m:ctrlPr>
                    <w:rPr>
                      <w:rFonts w:ascii="Cambria Math" w:hAnsi="Cambria Math"/>
                      <w:i/>
                      <w:szCs w:val="21"/>
                    </w:rPr>
                  </m:ctrlPr>
                </m:sSubPr>
                <m:e>
                  <m:r>
                    <m:rPr/>
                    <w:rPr>
                      <w:rFonts w:hint="eastAsia" w:ascii="Cambria Math" w:hAnsi="Cambria Math"/>
                      <w:szCs w:val="21"/>
                    </w:rPr>
                    <m:t>u</m:t>
                  </m:r>
                  <m:ctrlPr>
                    <w:rPr>
                      <w:rFonts w:ascii="Cambria Math" w:hAnsi="Cambria Math"/>
                      <w:i/>
                      <w:szCs w:val="21"/>
                    </w:rPr>
                  </m:ctrlPr>
                </m:e>
                <m:sub>
                  <m:r>
                    <m:rPr/>
                    <w:rPr>
                      <w:rFonts w:ascii="Cambria Math" w:hAnsi="Cambria Math"/>
                      <w:szCs w:val="21"/>
                    </w:rPr>
                    <m:t>i</m:t>
                  </m:r>
                  <m:ctrlPr>
                    <w:rPr>
                      <w:rFonts w:ascii="Cambria Math" w:hAnsi="Cambria Math"/>
                      <w:i/>
                      <w:szCs w:val="21"/>
                    </w:rPr>
                  </m:ctrlPr>
                </m:sub>
              </m:sSub>
              <m:r>
                <m:rPr/>
                <w:rPr>
                  <w:rFonts w:ascii="Cambria Math" w:hAnsi="Cambria Math"/>
                  <w:szCs w:val="21"/>
                </w:rPr>
                <m:t>≥0,</m:t>
              </m:r>
            </m:oMath>
            <w:r>
              <w:rPr>
                <w:rFonts w:hint="eastAsia"/>
                <w:i/>
                <w:szCs w:val="21"/>
              </w:rPr>
              <w:t xml:space="preserve">  </w:t>
            </w:r>
            <m:oMath>
              <m:r>
                <m:rPr/>
                <w:rPr>
                  <w:rFonts w:ascii="Cambria Math" w:hAnsi="Cambria Math" w:cs="Times New Roman"/>
                  <w:szCs w:val="21"/>
                </w:rPr>
                <m:t>∀</m:t>
              </m:r>
              <m:r>
                <m:rPr/>
                <w:rPr>
                  <w:rFonts w:hint="eastAsia" w:ascii="Cambria Math" w:hAnsi="Cambria Math"/>
                  <w:szCs w:val="21"/>
                  <w:shd w:val="clear" w:color="auto" w:fill="FFFFFF"/>
                </w:rPr>
                <m:t>i</m:t>
              </m:r>
              <m:r>
                <m:rPr>
                  <m:sty m:val="p"/>
                </m:rPr>
                <w:rPr>
                  <w:rFonts w:ascii="Cambria Math" w:hAnsi="Cambria Math"/>
                  <w:szCs w:val="21"/>
                </w:rPr>
                <m:t>∈</m:t>
              </m:r>
              <m:r>
                <m:rPr/>
                <w:rPr>
                  <w:rFonts w:ascii="Cambria Math" w:hAnsi="Cambria Math"/>
                  <w:szCs w:val="21"/>
                </w:rPr>
                <m:t>V</m:t>
              </m:r>
            </m:oMath>
          </w:p>
        </w:tc>
        <w:tc>
          <w:tcPr>
            <w:tcW w:w="747" w:type="dxa"/>
          </w:tcPr>
          <w:p w14:paraId="30ABF67A">
            <w:pPr>
              <w:keepLines w:val="0"/>
              <w:pageBreakBefore w:val="0"/>
              <w:widowControl w:val="0"/>
              <w:kinsoku/>
              <w:wordWrap/>
              <w:overflowPunct/>
              <w:topLinePunct w:val="0"/>
              <w:autoSpaceDE/>
              <w:autoSpaceDN/>
              <w:bidi w:val="0"/>
              <w:adjustRightInd/>
              <w:ind w:firstLine="0" w:firstLineChars="0"/>
              <w:jc w:val="right"/>
              <w:textAlignment w:val="auto"/>
              <w:rPr>
                <w:rFonts w:cs="Times New Roman"/>
                <w:iCs/>
                <w:szCs w:val="21"/>
              </w:rPr>
            </w:pPr>
            <w:r>
              <w:rPr>
                <w:rFonts w:hint="eastAsia" w:cs="Times New Roman"/>
                <w:iCs/>
                <w:szCs w:val="21"/>
                <w:lang w:eastAsia="zh-CN"/>
              </w:rPr>
              <w:t>(</w:t>
            </w:r>
            <w:r>
              <w:rPr>
                <w:rFonts w:cs="Times New Roman"/>
                <w:iCs/>
                <w:szCs w:val="21"/>
              </w:rPr>
              <w:t>11</w:t>
            </w:r>
            <w:r>
              <w:rPr>
                <w:rFonts w:hint="eastAsia" w:cs="Times New Roman"/>
                <w:iCs/>
                <w:szCs w:val="21"/>
                <w:lang w:eastAsia="zh-CN"/>
              </w:rPr>
              <w:t>)</w:t>
            </w:r>
          </w:p>
        </w:tc>
      </w:tr>
      <w:bookmarkEnd w:id="7"/>
      <w:bookmarkEnd w:id="8"/>
    </w:tbl>
    <w:p w14:paraId="77D40BA8">
      <w:pPr>
        <w:keepNext w:val="0"/>
        <w:keepLines w:val="0"/>
        <w:pageBreakBefore w:val="0"/>
        <w:widowControl w:val="0"/>
        <w:kinsoku/>
        <w:wordWrap/>
        <w:overflowPunct/>
        <w:topLinePunct w:val="0"/>
        <w:autoSpaceDE/>
        <w:autoSpaceDN/>
        <w:bidi w:val="0"/>
        <w:adjustRightInd/>
        <w:snapToGrid/>
        <w:spacing w:before="156" w:beforeLines="50" w:line="400" w:lineRule="exact"/>
        <w:ind w:left="0" w:leftChars="0" w:firstLine="0" w:firstLineChars="0"/>
        <w:textAlignment w:val="auto"/>
        <w:rPr>
          <w:rFonts w:ascii="黑体" w:hAnsi="黑体" w:eastAsia="黑体" w:cs="Times New Roman"/>
          <w:sz w:val="28"/>
          <w:szCs w:val="28"/>
          <w14:ligatures w14:val="none"/>
        </w:rPr>
      </w:pPr>
      <w:bookmarkStart w:id="13" w:name="OLE_LINK13"/>
      <w:bookmarkStart w:id="14" w:name="OLE_LINK93"/>
      <w:bookmarkStart w:id="15" w:name="_Hlk206335017"/>
      <w:bookmarkStart w:id="16" w:name="OLE_LINK1"/>
      <w:bookmarkStart w:id="17" w:name="OLE_LINK55"/>
      <w:r>
        <w:rPr>
          <w:rFonts w:ascii="黑体" w:hAnsi="黑体" w:eastAsia="黑体" w:cs="Times New Roman"/>
          <w:sz w:val="28"/>
          <w:szCs w:val="28"/>
          <w14:ligatures w14:val="none"/>
        </w:rPr>
        <w:t xml:space="preserve">3 </w:t>
      </w:r>
      <w:r>
        <w:rPr>
          <w:rFonts w:hint="eastAsia" w:ascii="黑体" w:hAnsi="黑体" w:eastAsia="黑体" w:cs="Times New Roman"/>
          <w:sz w:val="28"/>
          <w:szCs w:val="28"/>
          <w14:ligatures w14:val="none"/>
        </w:rPr>
        <w:t>求解算法</w:t>
      </w:r>
    </w:p>
    <w:p w14:paraId="680ABEC9">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eastAsia"/>
        </w:rPr>
      </w:pPr>
      <w:r>
        <w:rPr>
          <w:rFonts w:hint="eastAsia"/>
        </w:rPr>
        <w:t>LrEA的核心设计理念是突破传统进化算法“直接优化问题候选解”的固有范式，转向“优化生成解的启发式算子”，通过深度融合LLM的语义理解与代码生成能力，实现算子的自动化设计、迭代与优化。</w:t>
      </w:r>
    </w:p>
    <w:p w14:paraId="31D9898D">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eastAsia"/>
        </w:rPr>
      </w:pPr>
      <w:r>
        <w:rPr>
          <w:rFonts w:hint="eastAsia"/>
        </w:rPr>
        <w:t>基于这一理念，LrEA构建了元进化架构，将可执行的启发式算子作为进化个体；同时引入</w:t>
      </w:r>
      <w:r>
        <w:rPr>
          <w:rFonts w:hint="eastAsia"/>
          <w:lang w:val="en-US" w:eastAsia="zh-CN"/>
        </w:rPr>
        <w:t>了</w:t>
      </w:r>
      <w:r>
        <w:rPr>
          <w:rFonts w:hint="eastAsia"/>
        </w:rPr>
        <w:t>进化知识反思框架，通过经验树系统存储跨迭代的成败样本，借助LLM的语义分析能力提炼跨代成败经验，为算子生成提供指导；并设计了</w:t>
      </w:r>
      <w:r>
        <w:rPr>
          <w:rFonts w:hint="eastAsia"/>
          <w:lang w:val="en-US" w:eastAsia="zh-CN"/>
        </w:rPr>
        <w:t>集成</w:t>
      </w:r>
      <w:r>
        <w:rPr>
          <w:rFonts w:hint="eastAsia"/>
        </w:rPr>
        <w:t>四类语义引导元算子</w:t>
      </w:r>
      <w:r>
        <w:rPr>
          <w:rFonts w:hint="eastAsia"/>
          <w:lang w:val="en-US" w:eastAsia="zh-CN"/>
        </w:rPr>
        <w:t>的</w:t>
      </w:r>
      <w:r>
        <w:rPr>
          <w:rFonts w:hint="eastAsia"/>
        </w:rPr>
        <w:t>两阶段元进化算子框架，将算子生成拆解为规划制定与代码实现，结合反思经验明确优化方向。</w:t>
      </w:r>
    </w:p>
    <w:p w14:paraId="011A7D25">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eastAsia"/>
        </w:rPr>
      </w:pPr>
      <w:r>
        <w:rPr>
          <w:rFonts w:hint="eastAsia"/>
        </w:rPr>
        <w:t>在初始化阶段，LrEA构建简单进化框架作为种子源与评估平台，生成基于专家知识的初始种群。随后进入迭代进化阶段，每轮迭代中首先激活知识反思机制：从经验树中检索对应算子的历史数据，通过LLM分析成功与失败案例，生成策略修正指令。接着，算法结合该指令运用四类元进化算子（每类聚焦不同优化维度）生成子代个体。新</w:t>
      </w:r>
      <w:r>
        <w:rPr>
          <w:rFonts w:hint="eastAsia"/>
          <w:lang w:val="en-US" w:eastAsia="zh-CN"/>
        </w:rPr>
        <w:t>个体</w:t>
      </w:r>
      <w:r>
        <w:rPr>
          <w:rFonts w:hint="eastAsia"/>
        </w:rPr>
        <w:t>随后被模块化嵌入评估框架，在标准测试集上量化性能指标完成评估。完成评估后，子代种群的个体关键信息（可执行代码、评估结果、错误诊断信息</w:t>
      </w:r>
      <w:r>
        <w:rPr>
          <w:rFonts w:hint="eastAsia"/>
          <w:lang w:val="en-US" w:eastAsia="zh-CN"/>
        </w:rPr>
        <w:t>等</w:t>
      </w:r>
      <w:r>
        <w:rPr>
          <w:rFonts w:hint="eastAsia"/>
        </w:rPr>
        <w:t>）将分类存入经验树，随后子代种群直接替代原当代种群进入下一轮迭代，直至达</w:t>
      </w:r>
      <w:r>
        <w:rPr>
          <w:rFonts w:hint="eastAsia"/>
          <w:color w:val="000000" w:themeColor="text1"/>
          <w14:textFill>
            <w14:solidFill>
              <w14:schemeClr w14:val="tx1"/>
            </w14:solidFill>
          </w14:textFill>
        </w:rPr>
        <w:t>到预设最大</w:t>
      </w:r>
      <w:ins w:id="1" w:author="范金尚" w:date="2025-12-30T18:43:04Z">
        <w:r>
          <w:rPr>
            <w:rFonts w:hint="eastAsia"/>
            <w:lang w:val="en-US" w:eastAsia="zh-CN"/>
          </w:rPr>
          <w:t>个体</w:t>
        </w:r>
      </w:ins>
      <w:ins w:id="2" w:author="范金尚" w:date="2025-12-30T18:48:53Z">
        <w:r>
          <w:rPr>
            <w:rFonts w:hint="eastAsia"/>
            <w:lang w:val="en-US" w:eastAsia="zh-CN"/>
          </w:rPr>
          <w:t>生成</w:t>
        </w:r>
      </w:ins>
      <w:r>
        <w:rPr>
          <w:rFonts w:hint="eastAsia"/>
          <w:color w:val="000000" w:themeColor="text1"/>
          <w14:textFill>
            <w14:solidFill>
              <w14:schemeClr w14:val="tx1"/>
            </w14:solidFill>
          </w14:textFill>
        </w:rPr>
        <w:t>数。</w:t>
      </w:r>
    </w:p>
    <w:p w14:paraId="393D0EF9">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eastAsia"/>
        </w:rPr>
      </w:pPr>
      <w:r>
        <w:rPr>
          <w:rFonts w:hint="eastAsia"/>
        </w:rPr>
        <w:t xml:space="preserve">在应用阶段，LrEA作为离线算子生成器，通过独立运行分别输出初始解构造、交叉、变异、局部搜索与弧选择五类优质算子，这些算子被整合至统一进化框架，最终构建出针对 </w:t>
      </w:r>
      <w:r>
        <w:rPr>
          <w:rFonts w:hint="eastAsia"/>
          <w:lang w:eastAsia="zh-CN"/>
        </w:rPr>
        <w:t>AONP</w:t>
      </w:r>
      <w:r>
        <w:rPr>
          <w:rFonts w:hint="eastAsia"/>
        </w:rPr>
        <w:t>问题的高效求解器。</w:t>
      </w:r>
    </w:p>
    <w:bookmarkEnd w:id="13"/>
    <w:bookmarkEnd w:id="14"/>
    <w:p w14:paraId="16EE8F82">
      <w:pPr>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eastAsia" w:cs="Times New Roman"/>
          <w:b/>
          <w:bCs/>
          <w:kern w:val="2"/>
          <w:sz w:val="24"/>
          <w:szCs w:val="24"/>
          <w:lang w:val="en-US" w:eastAsia="zh-CN"/>
          <w14:ligatures w14:val="none"/>
        </w:rPr>
      </w:pPr>
      <w:r>
        <w:rPr>
          <w:rFonts w:hint="eastAsia" w:ascii="Times New Roman" w:hAnsi="Times New Roman" w:eastAsia="宋体" w:cs="Times New Roman"/>
          <w:b/>
          <w:bCs/>
          <w:kern w:val="2"/>
          <w:sz w:val="24"/>
          <w:szCs w:val="24"/>
          <w14:ligatures w14:val="none"/>
        </w:rPr>
        <w:t xml:space="preserve">3.1 </w:t>
      </w:r>
      <w:r>
        <w:rPr>
          <w:rFonts w:hint="eastAsia" w:cs="Times New Roman"/>
          <w:b/>
          <w:bCs/>
          <w:kern w:val="2"/>
          <w:sz w:val="24"/>
          <w:szCs w:val="24"/>
          <w:lang w:val="en-US" w:eastAsia="zh-CN"/>
          <w14:ligatures w14:val="none"/>
        </w:rPr>
        <w:t>简单进化框架</w:t>
      </w:r>
    </w:p>
    <w:p w14:paraId="00006689">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eastAsia"/>
          <w:lang w:val="en-US" w:eastAsia="zh-CN"/>
        </w:rPr>
      </w:pPr>
      <w:r>
        <w:rPr>
          <w:rFonts w:hint="eastAsia"/>
          <w:lang w:val="en-US" w:eastAsia="zh-CN"/>
        </w:rPr>
        <w:t>LrEA的核心设计理念是将进化算法的优化对象从问题解本身转向生成这些解的“算法组件”——即可执行的启发式算子。为支撑这一元进化过程，LrEA构建了一个简单而完整的进化框架作为底层求解环境。该框架并非LrEA的元进化架构本身，而是作为“种子源”与“评估平台”发挥基础性作用：一方面，它为初始种群提供包含人类专家知识的种子算子；另一方面，它为新算子的模块化集成与性能测试提供标准化接口。</w:t>
      </w:r>
    </w:p>
    <w:p w14:paraId="1FB36A79">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eastAsia"/>
          <w:lang w:val="en-US" w:eastAsia="zh-CN"/>
        </w:rPr>
      </w:pPr>
      <w:r>
        <w:rPr>
          <w:rFonts w:hint="eastAsia"/>
          <w:lang w:val="en-US" w:eastAsia="zh-CN"/>
        </w:rPr>
        <w:t>在结构组成上，该框架由五个功能互补的组件构成。其中，种群初始化通过随机抽取20%的节点生成满足起止点约束的路径；交叉算子实施单点交叉策略以组合父代片段；变异算子随机交换路径内部两个节点的访问顺序；局部搜索算子集成了节点插入、删除、交换和替换等邻域操作，并采用首次改进策略对当前解进行精细优化。此外，针对AONP模型中平行路径的特性，框架特别设计了弧选择算子。该算子依据单位时间收益比（即高低吸引力弧段间的收益增量与时间增量之比）在每对相邻节点间决策具体的连接弧：若路径超时，优先将比值低的高吸引力弧段降级以节省时间；若时间充裕，则尝试将低吸引力路段升级以增加得分。</w:t>
      </w:r>
    </w:p>
    <w:p w14:paraId="328FBA66">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eastAsia"/>
          <w:lang w:val="en-US" w:eastAsia="zh-CN"/>
        </w:rPr>
      </w:pPr>
      <w:r>
        <w:rPr>
          <w:rFonts w:hint="eastAsia"/>
          <w:lang w:val="en-US" w:eastAsia="zh-CN"/>
        </w:rPr>
        <w:t>上述组件不仅构建了一个基础求解器，在LrEA的元进化流程中更承担着关键的双重功能。首先，作为进化的起点，框架中包含的基础算子构成了高质量的种子算子集合。这些经过验证的启发式策略为大语言模型提供了可靠的参考范本，使其能够基于人类专家知识生成逻辑相似但效能更优的改进版本。其次，该框架充当了标准化的评估平台，支持新生成算子的无缝集成与性能验证。任意由语义进化算子生成的新个体均可替换框架中的原始对应组件，形成完整的算法实例。系统随后在预定义的基准测试集上执行这些实例，并量化平均目标函数值等关键性能指标。这种机制不仅确保了算子改进的有效性验证，更为进化知识反思框架提供了丰富的性能数据，支撑算法在迭代中持续学习与优化。</w:t>
      </w:r>
    </w:p>
    <w:bookmarkEnd w:id="15"/>
    <w:bookmarkEnd w:id="16"/>
    <w:p w14:paraId="44DF53F1">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Times New Roman" w:hAnsi="Times New Roman" w:eastAsia="宋体" w:cs="Times New Roman"/>
          <w:b/>
          <w:bCs/>
          <w:kern w:val="2"/>
          <w:sz w:val="24"/>
          <w:szCs w:val="24"/>
          <w14:ligatures w14:val="none"/>
        </w:rPr>
      </w:pPr>
      <w:bookmarkStart w:id="18" w:name="_Hlk206320152"/>
      <w:r>
        <w:rPr>
          <w:rFonts w:hint="eastAsia" w:ascii="Times New Roman" w:hAnsi="Times New Roman" w:eastAsia="宋体" w:cs="Times New Roman"/>
          <w:b/>
          <w:bCs/>
          <w:kern w:val="2"/>
          <w:sz w:val="24"/>
          <w:szCs w:val="24"/>
          <w14:ligatures w14:val="none"/>
        </w:rPr>
        <w:t>3.</w:t>
      </w:r>
      <w:r>
        <w:rPr>
          <w:rFonts w:hint="eastAsia" w:cs="Times New Roman"/>
          <w:b/>
          <w:bCs/>
          <w:kern w:val="2"/>
          <w:sz w:val="24"/>
          <w:szCs w:val="24"/>
          <w:lang w:val="en-US" w:eastAsia="zh-CN"/>
          <w14:ligatures w14:val="none"/>
        </w:rPr>
        <w:t>2</w:t>
      </w:r>
      <w:r>
        <w:rPr>
          <w:rFonts w:hint="eastAsia" w:ascii="Times New Roman" w:hAnsi="Times New Roman" w:eastAsia="宋体" w:cs="Times New Roman"/>
          <w:b/>
          <w:bCs/>
          <w:kern w:val="2"/>
          <w:sz w:val="24"/>
          <w:szCs w:val="24"/>
          <w14:ligatures w14:val="none"/>
        </w:rPr>
        <w:t xml:space="preserve"> 个体表示</w:t>
      </w:r>
    </w:p>
    <w:p w14:paraId="61B15F23">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eastAsia"/>
          <w:lang w:eastAsia="zh-CN"/>
        </w:rPr>
      </w:pPr>
      <w:bookmarkStart w:id="19" w:name="_Hlk208689239"/>
      <w:r>
        <w:rPr>
          <w:rFonts w:hint="eastAsia"/>
        </w:rPr>
        <w:t>LrEA将每个个体定义为一段可执行的启发式算子代码，而非传统意义上的问题解</w:t>
      </w:r>
      <w:r>
        <w:rPr>
          <w:rFonts w:hint="eastAsia"/>
          <w:lang w:eastAsia="zh-CN"/>
        </w:rPr>
        <w:t>。在具体表示上，每个个体由严格规范的接口层与灵活多变的实现层构成。接口层定义函数签名，包括名称、输入参数与返回类型，确保组件兼容性；实现层包含具体操作逻辑，完全由</w:t>
      </w:r>
      <w:r>
        <w:rPr>
          <w:rFonts w:hint="eastAsia"/>
          <w:lang w:val="en-US" w:eastAsia="zh-CN"/>
        </w:rPr>
        <w:t>LLM</w:t>
      </w:r>
      <w:r>
        <w:rPr>
          <w:rFonts w:hint="eastAsia"/>
          <w:lang w:eastAsia="zh-CN"/>
        </w:rPr>
        <w:t>自主生成。例如，针对变异操作，个体可具象化为一个名为mutation_v1的函数。该函数严格遵循“输入路径列表、输出新路径”的接口规范，而在函数体内部，则可自由实现“随机交换路径中两个非首尾节点”等具体逻辑。这种设计在不预设编码模板的前提下，既保证了组件的标准化集成，又赋予了LLM充分的语义生成自由度与探索空间。</w:t>
      </w:r>
    </w:p>
    <w:p w14:paraId="38EAF3D3">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eastAsia"/>
        </w:rPr>
      </w:pPr>
      <w:r>
        <w:rPr>
          <w:rFonts w:hint="eastAsia"/>
          <w:lang w:eastAsia="zh-CN"/>
        </w:rPr>
        <w:t>基于这种代码级的个体表示，LrEA建立了一种即插即用的评估机制。在3.1节构建的简单进化框架基础上，任何新生成的代码个体均可作为模块直接替换框架中的原始对应算子（如用新生成的变体代码替换原有的交叉操作）。这种替换过程无需修改框架的其他部分，从而快速形成一个新的算法实例。随后，系统将该实例在预定义的基准测试集上运行，并记录其在多个算例上的平均目标函数值作为个体的适应度评分。</w:t>
      </w:r>
    </w:p>
    <w:bookmarkEnd w:id="19"/>
    <w:p w14:paraId="00279942">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Times New Roman" w:hAnsi="Times New Roman" w:eastAsia="宋体" w:cs="Times New Roman"/>
          <w:b/>
          <w:bCs/>
          <w:kern w:val="2"/>
          <w:sz w:val="24"/>
          <w:szCs w:val="28"/>
          <w14:ligatures w14:val="none"/>
        </w:rPr>
      </w:pPr>
      <w:bookmarkStart w:id="20" w:name="OLE_LINK4"/>
      <w:r>
        <w:rPr>
          <w:rFonts w:hint="eastAsia" w:ascii="Times New Roman" w:hAnsi="Times New Roman" w:eastAsia="宋体" w:cs="Times New Roman"/>
          <w:b/>
          <w:bCs/>
          <w:kern w:val="2"/>
          <w:sz w:val="24"/>
          <w:szCs w:val="28"/>
          <w14:ligatures w14:val="none"/>
        </w:rPr>
        <w:t>3.</w:t>
      </w:r>
      <w:r>
        <w:rPr>
          <w:rFonts w:hint="eastAsia" w:cs="Times New Roman"/>
          <w:b/>
          <w:bCs/>
          <w:kern w:val="2"/>
          <w:sz w:val="24"/>
          <w:szCs w:val="28"/>
          <w:lang w:val="en-US" w:eastAsia="zh-CN"/>
          <w14:ligatures w14:val="none"/>
        </w:rPr>
        <w:t>3</w:t>
      </w:r>
      <w:r>
        <w:rPr>
          <w:rFonts w:hint="eastAsia" w:ascii="Times New Roman" w:hAnsi="Times New Roman" w:eastAsia="宋体" w:cs="Times New Roman"/>
          <w:b/>
          <w:bCs/>
          <w:kern w:val="2"/>
          <w:sz w:val="24"/>
          <w:szCs w:val="28"/>
          <w14:ligatures w14:val="none"/>
        </w:rPr>
        <w:t xml:space="preserve"> 初始种群</w:t>
      </w:r>
      <w:bookmarkStart w:id="21" w:name="OLE_LINK11"/>
    </w:p>
    <w:p w14:paraId="46256DB4">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pPr>
      <w:r>
        <w:rPr>
          <w:rFonts w:hint="eastAsia"/>
        </w:rPr>
        <w:t>在LrEA框架中，初始种群以第3.1节所述简单进化框架中的五个基础算子作为种子，通过结构化指令引导</w:t>
      </w:r>
      <w:r>
        <w:rPr>
          <w:rFonts w:hint="eastAsia"/>
          <w:lang w:val="en-US" w:eastAsia="zh-CN"/>
        </w:rPr>
        <w:t>LLM</w:t>
      </w:r>
      <w:r>
        <w:rPr>
          <w:rFonts w:hint="eastAsia"/>
        </w:rPr>
        <w:t>对这些经过验证的启发式策略进行定向改进与创新，实现从结构化模板向多样化候选</w:t>
      </w:r>
      <w:r>
        <w:rPr>
          <w:rFonts w:hint="eastAsia"/>
          <w:lang w:val="en-US" w:eastAsia="zh-CN"/>
        </w:rPr>
        <w:t>个体</w:t>
      </w:r>
      <w:r>
        <w:rPr>
          <w:rFonts w:hint="eastAsia"/>
        </w:rPr>
        <w:t>的演化。这种设计确保进化过程从具有实际求解能力的起点开始，而非在无效解空间中盲目探索。</w:t>
      </w:r>
    </w:p>
    <w:p w14:paraId="427E0379">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rPr>
      </w:pPr>
      <w:r>
        <w:rPr>
          <w:rFonts w:hint="eastAsia"/>
        </w:rPr>
        <w:t>初始种群的生成以预定义种子个体为基础，通过结构化</w:t>
      </w:r>
      <w:r>
        <w:rPr>
          <w:rFonts w:hint="eastAsia"/>
          <w:lang w:val="en-US" w:eastAsia="zh-CN"/>
        </w:rPr>
        <w:t>指令</w:t>
      </w:r>
      <w:r>
        <w:rPr>
          <w:rFonts w:hint="eastAsia"/>
        </w:rPr>
        <w:t>（图 1）引导 LLM 对种子进行定向修改与创新迭代，该过程循环执行，直至种群规模达到预设阈值。每条指令由</w:t>
      </w:r>
      <w:r>
        <w:rPr>
          <w:rFonts w:hint="eastAsia"/>
          <w:lang w:val="en-US" w:eastAsia="zh-CN"/>
        </w:rPr>
        <w:t>外层</w:t>
      </w:r>
      <w:r>
        <w:rPr>
          <w:rFonts w:hint="eastAsia"/>
        </w:rPr>
        <w:t>提示词和</w:t>
      </w:r>
      <w:r>
        <w:rPr>
          <w:rFonts w:hint="eastAsia"/>
          <w:lang w:val="en-US" w:eastAsia="zh-CN"/>
        </w:rPr>
        <w:t>内层</w:t>
      </w:r>
      <w:r>
        <w:rPr>
          <w:rFonts w:hint="eastAsia"/>
        </w:rPr>
        <w:t>提示词两部分构成，形成完整的语义引导体系。</w:t>
      </w:r>
      <w:r>
        <w:rPr>
          <w:rFonts w:hint="eastAsia"/>
          <w:lang w:val="en-US" w:eastAsia="zh-CN"/>
        </w:rPr>
        <w:t>外层</w:t>
      </w:r>
      <w:r>
        <w:rPr>
          <w:rFonts w:hint="eastAsia"/>
        </w:rPr>
        <w:t>提示词采用角色扮演机制，赋予大语言模型以知名</w:t>
      </w:r>
      <w:r>
        <w:rPr>
          <w:rFonts w:hint="eastAsia"/>
          <w:lang w:val="en-US" w:eastAsia="zh-CN"/>
        </w:rPr>
        <w:t>算法设计</w:t>
      </w:r>
      <w:r>
        <w:rPr>
          <w:rFonts w:hint="eastAsia"/>
        </w:rPr>
        <w:t>专家的身份（如</w:t>
      </w:r>
      <w:r>
        <w:rPr>
          <w:rFonts w:hint="eastAsia"/>
          <w:lang w:eastAsia="zh-CN"/>
        </w:rPr>
        <w:t>“</w:t>
      </w:r>
      <w:r>
        <w:rPr>
          <w:rFonts w:hint="eastAsia"/>
        </w:rPr>
        <w:t>你是启发式</w:t>
      </w:r>
      <w:r>
        <w:rPr>
          <w:rFonts w:hint="eastAsia"/>
          <w:lang w:val="en-US" w:eastAsia="zh-CN"/>
        </w:rPr>
        <w:t>算法</w:t>
      </w:r>
      <w:r>
        <w:rPr>
          <w:rFonts w:hint="eastAsia"/>
        </w:rPr>
        <w:t>领域的先驱，Dr. Alexander Thompson</w:t>
      </w:r>
      <w:r>
        <w:rPr>
          <w:rFonts w:hint="eastAsia"/>
          <w:lang w:eastAsia="zh-CN"/>
        </w:rPr>
        <w:t>”</w:t>
      </w:r>
      <w:r>
        <w:rPr>
          <w:rFonts w:hint="eastAsia"/>
        </w:rPr>
        <w:t>），以增强其专业性与创造性输出能力。</w:t>
      </w:r>
    </w:p>
    <w:p w14:paraId="3BA01313">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lang w:val="en-US" w:eastAsia="zh-CN"/>
        </w:rPr>
      </w:pPr>
      <w:r>
        <w:rPr>
          <w:rFonts w:hint="eastAsia"/>
        </w:rPr>
        <w:t>内层提示则包含四个关键元素：原始种子算子代码（</w:t>
      </w:r>
      <w:r>
        <w:rPr>
          <w:rFonts w:hint="eastAsia"/>
          <w:lang w:val="en-US" w:eastAsia="zh-CN"/>
        </w:rPr>
        <w:t>{</w:t>
      </w:r>
      <w:r>
        <w:rPr>
          <w:rFonts w:hint="eastAsia"/>
        </w:rPr>
        <w:t>seed}）提供可执行基础；函数命名规范（{func_name}）确保命名一致性；功能增强要求（{func_desc}）指明改进方向；问题背景描述（{problem_desc}）界定</w:t>
      </w:r>
      <w:r>
        <w:rPr>
          <w:rFonts w:hint="eastAsia"/>
          <w:lang w:eastAsia="zh-CN"/>
        </w:rPr>
        <w:t>AONP</w:t>
      </w:r>
      <w:r>
        <w:rPr>
          <w:rFonts w:hint="eastAsia"/>
        </w:rPr>
        <w:t>特有的约束条件与优化目标。例如，针对变异算子的提示中，{seed}包含基础交换逻辑，{func_desc}可能指定</w:t>
      </w:r>
      <w:r>
        <w:rPr>
          <w:rFonts w:hint="eastAsia"/>
          <w:lang w:eastAsia="zh-CN"/>
        </w:rPr>
        <w:t>“</w:t>
      </w:r>
      <w:r>
        <w:rPr>
          <w:rFonts w:hint="eastAsia"/>
        </w:rPr>
        <w:t>增强路径多样性同时维持时间约束可行性</w:t>
      </w:r>
      <w:r>
        <w:rPr>
          <w:rFonts w:hint="eastAsia"/>
          <w:lang w:eastAsia="zh-CN"/>
        </w:rPr>
        <w:t>”</w:t>
      </w:r>
      <w:r>
        <w:rPr>
          <w:rFonts w:hint="eastAsia"/>
        </w:rPr>
        <w:t>，而{problem_desc}则强调</w:t>
      </w:r>
      <w:r>
        <w:rPr>
          <w:rFonts w:hint="eastAsia"/>
          <w:lang w:eastAsia="zh-CN"/>
        </w:rPr>
        <w:t>“</w:t>
      </w:r>
      <w:r>
        <w:rPr>
          <w:rFonts w:hint="eastAsia"/>
        </w:rPr>
        <w:t>路径必须从起点到终点且总时间不超过预算</w:t>
      </w:r>
      <w:r>
        <w:rPr>
          <w:rFonts w:hint="eastAsia"/>
          <w:lang w:eastAsia="zh-CN"/>
        </w:rPr>
        <w:t>”</w:t>
      </w:r>
      <w:r>
        <w:rPr>
          <w:rFonts w:hint="eastAsia"/>
        </w:rPr>
        <w:t>。这种结构化指令使</w:t>
      </w:r>
      <w:r>
        <w:rPr>
          <w:rFonts w:hint="eastAsia"/>
          <w:lang w:val="en-US" w:eastAsia="zh-CN"/>
        </w:rPr>
        <w:t>LLM</w:t>
      </w:r>
      <w:r>
        <w:rPr>
          <w:rFonts w:hint="eastAsia"/>
        </w:rPr>
        <w:t>在保持接口兼容性的前提下，生成语义等效但性能更优的新版本</w:t>
      </w:r>
      <w:r>
        <w:rPr>
          <w:rFonts w:hint="eastAsia"/>
          <w:lang w:eastAsia="zh-CN"/>
        </w:rPr>
        <w:t>。</w:t>
      </w: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6"/>
      </w:tblGrid>
      <w:tr w14:paraId="72FF2268">
        <w:tc>
          <w:tcPr>
            <w:tcW w:w="8296" w:type="dxa"/>
            <w:vAlign w:val="center"/>
          </w:tcPr>
          <w:p w14:paraId="0B3E6040">
            <w:pPr>
              <w:keepNext/>
              <w:keepLines w:val="0"/>
              <w:pageBreakBefore w:val="0"/>
              <w:widowControl w:val="0"/>
              <w:kinsoku/>
              <w:wordWrap/>
              <w:overflowPunct/>
              <w:topLinePunct w:val="0"/>
              <w:autoSpaceDE/>
              <w:autoSpaceDN/>
              <w:bidi w:val="0"/>
              <w:adjustRightInd/>
              <w:ind w:firstLine="0" w:firstLineChars="0"/>
              <w:jc w:val="center"/>
              <w:textAlignment w:val="auto"/>
            </w:pPr>
            <w:r>
              <w:rPr>
                <w:rFonts w:hint="eastAsia"/>
              </w:rPr>
              <w:drawing>
                <wp:inline distT="0" distB="0" distL="0" distR="0">
                  <wp:extent cx="4826000" cy="1671955"/>
                  <wp:effectExtent l="0" t="0" r="0" b="4445"/>
                  <wp:docPr id="614539819"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39819" name="图形 7"/>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4826000" cy="1671955"/>
                          </a:xfrm>
                          <a:prstGeom prst="rect">
                            <a:avLst/>
                          </a:prstGeom>
                        </pic:spPr>
                      </pic:pic>
                    </a:graphicData>
                  </a:graphic>
                </wp:inline>
              </w:drawing>
            </w:r>
          </w:p>
        </w:tc>
      </w:tr>
      <w:tr w14:paraId="34F68120">
        <w:tc>
          <w:tcPr>
            <w:tcW w:w="8296" w:type="dxa"/>
            <w:vAlign w:val="center"/>
          </w:tcPr>
          <w:p w14:paraId="40D7E199">
            <w:pPr>
              <w:keepNext w:val="0"/>
              <w:keepLines w:val="0"/>
              <w:pageBreakBefore w:val="0"/>
              <w:widowControl w:val="0"/>
              <w:kinsoku/>
              <w:wordWrap/>
              <w:overflowPunct/>
              <w:topLinePunct w:val="0"/>
              <w:autoSpaceDE/>
              <w:autoSpaceDN/>
              <w:bidi w:val="0"/>
              <w:adjustRightInd/>
              <w:snapToGrid/>
              <w:spacing w:line="240" w:lineRule="auto"/>
              <w:ind w:firstLine="172" w:firstLineChars="95"/>
              <w:jc w:val="center"/>
              <w:textAlignment w:val="auto"/>
              <w:rPr>
                <w:rFonts w:hint="eastAsia" w:eastAsia="宋体"/>
                <w:lang w:val="en-US" w:eastAsia="zh-CN"/>
              </w:rPr>
            </w:pPr>
            <w:bookmarkStart w:id="22" w:name="_Ref213074920"/>
            <w:r>
              <w:rPr>
                <w:b/>
                <w:bCs/>
                <w:sz w:val="18"/>
                <w:szCs w:val="18"/>
              </w:rPr>
              <w:t>图</w:t>
            </w:r>
            <w:r>
              <w:rPr>
                <w:rFonts w:hint="eastAsia"/>
                <w:b/>
                <w:bCs/>
                <w:sz w:val="18"/>
                <w:szCs w:val="18"/>
                <w:lang w:val="en-US" w:eastAsia="zh-CN"/>
              </w:rPr>
              <w:t>1.</w:t>
            </w:r>
            <w:bookmarkEnd w:id="22"/>
            <w:r>
              <w:rPr>
                <w:rFonts w:hint="eastAsia"/>
                <w:b/>
                <w:bCs/>
                <w:sz w:val="18"/>
                <w:szCs w:val="18"/>
                <w:lang w:val="en-US" w:eastAsia="zh-CN"/>
              </w:rPr>
              <w:t xml:space="preserve"> </w:t>
            </w:r>
            <w:r>
              <w:rPr>
                <w:rFonts w:hint="eastAsia"/>
                <w:b/>
                <w:bCs/>
                <w:sz w:val="18"/>
                <w:szCs w:val="18"/>
              </w:rPr>
              <w:t>初始种群</w:t>
            </w:r>
            <w:r>
              <w:rPr>
                <w:rFonts w:hint="eastAsia"/>
                <w:b/>
                <w:bCs/>
                <w:sz w:val="18"/>
                <w:szCs w:val="18"/>
                <w:lang w:val="en-US" w:eastAsia="zh-CN"/>
              </w:rPr>
              <w:t>指令模板</w:t>
            </w:r>
          </w:p>
        </w:tc>
      </w:tr>
      <w:bookmarkEnd w:id="20"/>
      <w:bookmarkEnd w:id="21"/>
    </w:tbl>
    <w:p w14:paraId="2910B6FF">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default" w:ascii="Times New Roman" w:hAnsi="Times New Roman" w:eastAsia="宋体" w:cs="Times New Roman"/>
          <w:b/>
          <w:bCs/>
          <w:kern w:val="2"/>
          <w:sz w:val="24"/>
          <w:szCs w:val="24"/>
          <w:lang w:val="en-US" w:eastAsia="zh-CN"/>
          <w14:ligatures w14:val="none"/>
        </w:rPr>
      </w:pPr>
      <w:r>
        <w:rPr>
          <w:rFonts w:hint="eastAsia" w:ascii="Times New Roman" w:hAnsi="Times New Roman" w:eastAsia="宋体" w:cs="Times New Roman"/>
          <w:b/>
          <w:bCs/>
          <w:kern w:val="2"/>
          <w:sz w:val="24"/>
          <w:szCs w:val="24"/>
          <w14:ligatures w14:val="none"/>
        </w:rPr>
        <w:t xml:space="preserve">3. </w:t>
      </w:r>
      <w:r>
        <w:rPr>
          <w:rFonts w:hint="eastAsia" w:cs="Times New Roman"/>
          <w:b/>
          <w:bCs/>
          <w:kern w:val="2"/>
          <w:sz w:val="24"/>
          <w:szCs w:val="24"/>
          <w:lang w:val="en-US" w:eastAsia="zh-CN"/>
          <w14:ligatures w14:val="none"/>
        </w:rPr>
        <w:t>4</w:t>
      </w:r>
      <w:r>
        <w:rPr>
          <w:rFonts w:hint="eastAsia" w:ascii="Times New Roman" w:hAnsi="Times New Roman" w:eastAsia="宋体" w:cs="Times New Roman"/>
          <w:b/>
          <w:bCs/>
          <w:kern w:val="2"/>
          <w:sz w:val="24"/>
          <w:szCs w:val="24"/>
          <w14:ligatures w14:val="none"/>
        </w:rPr>
        <w:t>进化知识</w:t>
      </w:r>
      <w:r>
        <w:rPr>
          <w:rFonts w:hint="eastAsia" w:ascii="Times New Roman" w:hAnsi="Times New Roman" w:eastAsia="宋体" w:cs="Times New Roman"/>
          <w:b/>
          <w:bCs/>
          <w:kern w:val="2"/>
          <w:sz w:val="24"/>
          <w:szCs w:val="24"/>
          <w:lang w:val="en-US" w:eastAsia="zh-CN"/>
          <w14:ligatures w14:val="none"/>
        </w:rPr>
        <w:t>反思</w:t>
      </w:r>
      <w:r>
        <w:rPr>
          <w:rFonts w:hint="eastAsia" w:cs="Times New Roman"/>
          <w:b/>
          <w:bCs/>
          <w:kern w:val="2"/>
          <w:sz w:val="24"/>
          <w:szCs w:val="24"/>
          <w:lang w:val="en-US" w:eastAsia="zh-CN"/>
          <w14:ligatures w14:val="none"/>
        </w:rPr>
        <w:t>机制</w:t>
      </w:r>
    </w:p>
    <w:p w14:paraId="6F274A11">
      <w:pPr>
        <w:keepNext w:val="0"/>
        <w:keepLines w:val="0"/>
        <w:pageBreakBefore w:val="0"/>
        <w:widowControl w:val="0"/>
        <w:suppressLineNumbers w:val="0"/>
        <w:kinsoku/>
        <w:wordWrap/>
        <w:overflowPunct/>
        <w:topLinePunct w:val="0"/>
        <w:autoSpaceDE/>
        <w:autoSpaceDN/>
        <w:bidi w:val="0"/>
        <w:adjustRightInd/>
        <w:snapToGrid/>
        <w:spacing w:line="400" w:lineRule="exact"/>
        <w:jc w:val="left"/>
        <w:textAlignment w:val="auto"/>
        <w:rPr>
          <w:rFonts w:hint="eastAsia" w:ascii="Times New Roman" w:hAnsi="Times New Roman" w:eastAsia="宋体" w:cs="宋体"/>
          <w:kern w:val="0"/>
          <w:sz w:val="21"/>
          <w:szCs w:val="21"/>
          <w:lang w:val="en-US" w:eastAsia="zh-CN" w:bidi="ar"/>
        </w:rPr>
      </w:pPr>
      <w:bookmarkStart w:id="23" w:name="OLE_LINK65"/>
      <w:bookmarkStart w:id="24" w:name="OLE_LINK44"/>
      <w:r>
        <w:rPr>
          <w:rFonts w:hint="eastAsia" w:ascii="Times New Roman" w:hAnsi="Times New Roman" w:eastAsia="宋体" w:cs="宋体"/>
          <w:kern w:val="0"/>
          <w:sz w:val="21"/>
          <w:szCs w:val="21"/>
          <w:lang w:val="en-US" w:eastAsia="zh-CN" w:bidi="ar"/>
        </w:rPr>
        <w:t>为突破传统进化算法的历史知识利用低效</w:t>
      </w:r>
      <w:r>
        <w:rPr>
          <w:rFonts w:hint="eastAsia" w:eastAsia="宋体" w:cs="宋体"/>
          <w:kern w:val="0"/>
          <w:sz w:val="21"/>
          <w:szCs w:val="21"/>
          <w:lang w:val="en-US" w:eastAsia="zh-CN" w:bidi="ar"/>
        </w:rPr>
        <w:t>（如未进入下一代的个体中蕴含的潜在有效策略被直接丢弃）</w:t>
      </w:r>
      <w:r>
        <w:rPr>
          <w:rFonts w:hint="eastAsia" w:ascii="Times New Roman" w:hAnsi="Times New Roman" w:eastAsia="宋体" w:cs="宋体"/>
          <w:kern w:val="0"/>
          <w:sz w:val="21"/>
          <w:szCs w:val="21"/>
          <w:lang w:val="en-US" w:eastAsia="zh-CN" w:bidi="ar"/>
        </w:rPr>
        <w:t>、搜索策略固化</w:t>
      </w:r>
      <w:r>
        <w:rPr>
          <w:rFonts w:hint="eastAsia" w:eastAsia="宋体" w:cs="宋体"/>
          <w:kern w:val="0"/>
          <w:sz w:val="21"/>
          <w:szCs w:val="21"/>
          <w:lang w:val="en-US" w:eastAsia="zh-CN" w:bidi="ar"/>
        </w:rPr>
        <w:t>（如缺乏根据问题特性动态调整的自适应能力）</w:t>
      </w:r>
      <w:r>
        <w:rPr>
          <w:rFonts w:hint="eastAsia" w:ascii="Times New Roman" w:hAnsi="Times New Roman" w:eastAsia="宋体" w:cs="宋体"/>
          <w:kern w:val="0"/>
          <w:sz w:val="21"/>
          <w:szCs w:val="21"/>
          <w:lang w:val="en-US" w:eastAsia="zh-CN" w:bidi="ar"/>
        </w:rPr>
        <w:t>及失败经验浪费</w:t>
      </w:r>
      <w:r>
        <w:rPr>
          <w:rFonts w:hint="eastAsia" w:eastAsia="宋体" w:cs="宋体"/>
          <w:kern w:val="0"/>
          <w:sz w:val="21"/>
          <w:szCs w:val="21"/>
          <w:lang w:val="en-US" w:eastAsia="zh-CN" w:bidi="ar"/>
        </w:rPr>
        <w:t>（如未深入挖掘非可行解或低性能个体背后的算子设计缺陷）</w:t>
      </w:r>
      <w:r>
        <w:rPr>
          <w:rFonts w:hint="eastAsia" w:ascii="Times New Roman" w:hAnsi="Times New Roman" w:eastAsia="宋体" w:cs="宋体"/>
          <w:kern w:val="0"/>
          <w:sz w:val="21"/>
          <w:szCs w:val="21"/>
          <w:lang w:val="en-US" w:eastAsia="zh-CN" w:bidi="ar"/>
        </w:rPr>
        <w:t>等瓶颈，LrEA设计进化知识</w:t>
      </w:r>
      <w:r>
        <w:rPr>
          <w:rFonts w:hint="eastAsia" w:eastAsia="宋体" w:cs="宋体"/>
          <w:kern w:val="0"/>
          <w:sz w:val="21"/>
          <w:szCs w:val="21"/>
          <w:lang w:val="en-US" w:eastAsia="zh-CN" w:bidi="ar"/>
        </w:rPr>
        <w:t>反思</w:t>
      </w:r>
      <w:r>
        <w:rPr>
          <w:rFonts w:hint="eastAsia" w:cs="宋体"/>
          <w:kern w:val="0"/>
          <w:sz w:val="21"/>
          <w:szCs w:val="21"/>
          <w:lang w:val="en-US" w:eastAsia="zh-CN" w:bidi="ar"/>
        </w:rPr>
        <w:t>机制</w:t>
      </w:r>
      <w:r>
        <w:rPr>
          <w:rFonts w:hint="eastAsia" w:ascii="Times New Roman" w:hAnsi="Times New Roman" w:eastAsia="宋体" w:cs="宋体"/>
          <w:kern w:val="0"/>
          <w:sz w:val="21"/>
          <w:szCs w:val="21"/>
          <w:lang w:val="en-US" w:eastAsia="zh-CN" w:bidi="ar"/>
        </w:rPr>
        <w:t>，通过构建具备长期记忆能力的经验树，系统萃取跨代的</w:t>
      </w:r>
      <w:r>
        <w:rPr>
          <w:rFonts w:hint="eastAsia" w:eastAsia="宋体" w:cs="宋体"/>
          <w:kern w:val="0"/>
          <w:sz w:val="21"/>
          <w:szCs w:val="21"/>
          <w:lang w:val="en-US" w:eastAsia="zh-CN" w:bidi="ar"/>
        </w:rPr>
        <w:t>成败</w:t>
      </w:r>
      <w:r>
        <w:rPr>
          <w:rFonts w:hint="eastAsia" w:ascii="Times New Roman" w:hAnsi="Times New Roman" w:eastAsia="宋体" w:cs="宋体"/>
          <w:kern w:val="0"/>
          <w:sz w:val="21"/>
          <w:szCs w:val="21"/>
          <w:lang w:val="en-US" w:eastAsia="zh-CN" w:bidi="ar"/>
        </w:rPr>
        <w:t>经验，</w:t>
      </w:r>
      <w:r>
        <w:rPr>
          <w:rFonts w:hint="eastAsia" w:eastAsia="宋体" w:cs="宋体"/>
          <w:kern w:val="0"/>
          <w:sz w:val="21"/>
          <w:szCs w:val="21"/>
          <w:lang w:val="en-US" w:eastAsia="zh-CN" w:bidi="ar"/>
        </w:rPr>
        <w:t>进而</w:t>
      </w:r>
      <w:r>
        <w:rPr>
          <w:rFonts w:hint="eastAsia" w:ascii="Times New Roman" w:hAnsi="Times New Roman" w:eastAsia="宋体" w:cs="宋体"/>
          <w:kern w:val="0"/>
          <w:sz w:val="21"/>
          <w:szCs w:val="21"/>
          <w:lang w:val="en-US" w:eastAsia="zh-CN" w:bidi="ar"/>
        </w:rPr>
        <w:t>驱动语义进化算子的自我迭代与策略自适应。</w:t>
      </w:r>
    </w:p>
    <w:p w14:paraId="5DECF419">
      <w:pPr>
        <w:keepNext w:val="0"/>
        <w:keepLines w:val="0"/>
        <w:pageBreakBefore w:val="0"/>
        <w:widowControl w:val="0"/>
        <w:suppressLineNumbers w:val="0"/>
        <w:kinsoku/>
        <w:wordWrap/>
        <w:overflowPunct/>
        <w:topLinePunct w:val="0"/>
        <w:autoSpaceDE/>
        <w:autoSpaceDN/>
        <w:bidi w:val="0"/>
        <w:adjustRightInd/>
        <w:snapToGrid/>
        <w:spacing w:line="400" w:lineRule="exact"/>
        <w:jc w:val="left"/>
        <w:textAlignment w:val="auto"/>
        <w:rPr>
          <w:rFonts w:hint="eastAsia" w:eastAsia="宋体" w:cs="宋体"/>
          <w:kern w:val="0"/>
          <w:sz w:val="21"/>
          <w:szCs w:val="21"/>
          <w:lang w:val="en-US" w:eastAsia="zh-CN" w:bidi="ar"/>
        </w:rPr>
      </w:pPr>
      <w:r>
        <w:rPr>
          <w:rFonts w:hint="eastAsia" w:ascii="Times New Roman" w:hAnsi="Times New Roman" w:eastAsia="宋体" w:cs="宋体"/>
          <w:kern w:val="0"/>
          <w:sz w:val="21"/>
          <w:szCs w:val="21"/>
          <w:lang w:val="en-US" w:eastAsia="zh-CN" w:bidi="ar"/>
        </w:rPr>
        <w:t>进化知识</w:t>
      </w:r>
      <w:r>
        <w:rPr>
          <w:rFonts w:hint="eastAsia" w:eastAsia="宋体" w:cs="宋体"/>
          <w:kern w:val="0"/>
          <w:sz w:val="21"/>
          <w:szCs w:val="21"/>
          <w:lang w:val="en-US" w:eastAsia="zh-CN" w:bidi="ar"/>
        </w:rPr>
        <w:t>反思</w:t>
      </w:r>
      <w:r>
        <w:rPr>
          <w:rFonts w:hint="eastAsia" w:cs="宋体"/>
          <w:kern w:val="0"/>
          <w:sz w:val="21"/>
          <w:szCs w:val="21"/>
          <w:lang w:val="en-US" w:eastAsia="zh-CN" w:bidi="ar"/>
        </w:rPr>
        <w:t>机制</w:t>
      </w:r>
      <w:r>
        <w:rPr>
          <w:rFonts w:hint="eastAsia" w:ascii="Times New Roman" w:hAnsi="Times New Roman" w:eastAsia="宋体" w:cs="宋体"/>
          <w:kern w:val="0"/>
          <w:sz w:val="21"/>
          <w:szCs w:val="21"/>
          <w:lang w:val="en-US" w:eastAsia="zh-CN" w:bidi="ar"/>
        </w:rPr>
        <w:t>的核心是结构化经验树，采用双分区存储设计以实现知识的</w:t>
      </w:r>
      <w:r>
        <w:rPr>
          <w:rFonts w:hint="eastAsia" w:eastAsia="宋体" w:cs="宋体"/>
          <w:kern w:val="0"/>
          <w:sz w:val="21"/>
          <w:szCs w:val="21"/>
          <w:lang w:val="en-US" w:eastAsia="zh-CN" w:bidi="ar"/>
        </w:rPr>
        <w:t>有效</w:t>
      </w:r>
      <w:r>
        <w:rPr>
          <w:rFonts w:hint="eastAsia" w:ascii="Times New Roman" w:hAnsi="Times New Roman" w:eastAsia="宋体" w:cs="宋体"/>
          <w:kern w:val="0"/>
          <w:sz w:val="21"/>
          <w:szCs w:val="21"/>
          <w:lang w:val="en-US" w:eastAsia="zh-CN" w:bidi="ar"/>
        </w:rPr>
        <w:t>组织与检索。经验树由</w:t>
      </w:r>
      <w:r>
        <w:rPr>
          <w:rFonts w:hint="eastAsia" w:eastAsia="宋体" w:cs="宋体"/>
          <w:kern w:val="0"/>
          <w:sz w:val="21"/>
          <w:szCs w:val="21"/>
          <w:lang w:val="en-US" w:eastAsia="zh-CN" w:bidi="ar"/>
        </w:rPr>
        <w:t>“</w:t>
      </w:r>
      <w:r>
        <w:rPr>
          <w:rFonts w:hint="eastAsia" w:ascii="Times New Roman" w:hAnsi="Times New Roman" w:eastAsia="宋体" w:cs="宋体"/>
          <w:kern w:val="0"/>
          <w:sz w:val="21"/>
          <w:szCs w:val="21"/>
          <w:lang w:val="en-US" w:eastAsia="zh-CN" w:bidi="ar"/>
        </w:rPr>
        <w:t>成功样本区</w:t>
      </w:r>
      <w:r>
        <w:rPr>
          <w:rFonts w:hint="eastAsia" w:eastAsia="宋体" w:cs="宋体"/>
          <w:kern w:val="0"/>
          <w:sz w:val="21"/>
          <w:szCs w:val="21"/>
          <w:lang w:val="en-US" w:eastAsia="zh-CN" w:bidi="ar"/>
        </w:rPr>
        <w:t>”</w:t>
      </w:r>
      <w:r>
        <w:rPr>
          <w:rFonts w:hint="eastAsia" w:ascii="Times New Roman" w:hAnsi="Times New Roman" w:eastAsia="宋体" w:cs="宋体"/>
          <w:kern w:val="0"/>
          <w:sz w:val="21"/>
          <w:szCs w:val="21"/>
          <w:lang w:val="en-US" w:eastAsia="zh-CN" w:bidi="ar"/>
        </w:rPr>
        <w:t>与</w:t>
      </w:r>
      <w:r>
        <w:rPr>
          <w:rFonts w:hint="eastAsia" w:eastAsia="宋体" w:cs="宋体"/>
          <w:kern w:val="0"/>
          <w:sz w:val="21"/>
          <w:szCs w:val="21"/>
          <w:lang w:val="en-US" w:eastAsia="zh-CN" w:bidi="ar"/>
        </w:rPr>
        <w:t>“</w:t>
      </w:r>
      <w:r>
        <w:rPr>
          <w:rFonts w:hint="eastAsia" w:ascii="Times New Roman" w:hAnsi="Times New Roman" w:eastAsia="宋体" w:cs="宋体"/>
          <w:kern w:val="0"/>
          <w:sz w:val="21"/>
          <w:szCs w:val="21"/>
          <w:lang w:val="en-US" w:eastAsia="zh-CN" w:bidi="ar"/>
        </w:rPr>
        <w:t>失败样本区</w:t>
      </w:r>
      <w:r>
        <w:rPr>
          <w:rFonts w:hint="eastAsia" w:eastAsia="宋体" w:cs="宋体"/>
          <w:kern w:val="0"/>
          <w:sz w:val="21"/>
          <w:szCs w:val="21"/>
          <w:lang w:val="en-US" w:eastAsia="zh-CN" w:bidi="ar"/>
        </w:rPr>
        <w:t>”</w:t>
      </w:r>
      <w:r>
        <w:rPr>
          <w:rFonts w:hint="eastAsia" w:ascii="Times New Roman" w:hAnsi="Times New Roman" w:eastAsia="宋体" w:cs="宋体"/>
          <w:kern w:val="0"/>
          <w:sz w:val="21"/>
          <w:szCs w:val="21"/>
          <w:lang w:val="en-US" w:eastAsia="zh-CN" w:bidi="ar"/>
        </w:rPr>
        <w:t>两个互补分支构成，每个分区均按生成算子类型（对应3.</w:t>
      </w:r>
      <w:r>
        <w:rPr>
          <w:rFonts w:hint="eastAsia" w:cs="宋体"/>
          <w:kern w:val="0"/>
          <w:sz w:val="21"/>
          <w:szCs w:val="21"/>
          <w:lang w:val="en-US" w:eastAsia="zh-CN" w:bidi="ar"/>
        </w:rPr>
        <w:t>5</w:t>
      </w:r>
      <w:r>
        <w:rPr>
          <w:rFonts w:hint="eastAsia" w:ascii="Times New Roman" w:hAnsi="Times New Roman" w:eastAsia="宋体" w:cs="宋体"/>
          <w:kern w:val="0"/>
          <w:sz w:val="21"/>
          <w:szCs w:val="21"/>
          <w:lang w:val="en-US" w:eastAsia="zh-CN" w:bidi="ar"/>
        </w:rPr>
        <w:t>节定义的四类</w:t>
      </w:r>
      <w:r>
        <w:rPr>
          <w:rFonts w:hint="eastAsia" w:cs="宋体"/>
          <w:kern w:val="0"/>
          <w:sz w:val="21"/>
          <w:szCs w:val="21"/>
          <w:lang w:val="en-US" w:eastAsia="zh-CN" w:bidi="ar"/>
        </w:rPr>
        <w:t>元</w:t>
      </w:r>
      <w:r>
        <w:rPr>
          <w:rFonts w:hint="eastAsia" w:ascii="Times New Roman" w:hAnsi="Times New Roman" w:eastAsia="宋体" w:cs="宋体"/>
          <w:kern w:val="0"/>
          <w:sz w:val="21"/>
          <w:szCs w:val="21"/>
          <w:lang w:val="en-US" w:eastAsia="zh-CN" w:bidi="ar"/>
        </w:rPr>
        <w:t>进化算子）建立多级索引。在成功样本区，系统记录每个成功个体的可执行代码及其目标函数评估值</w:t>
      </w:r>
      <w:r>
        <w:rPr>
          <w:rFonts w:hint="eastAsia" w:eastAsia="宋体" w:cs="宋体"/>
          <w:kern w:val="0"/>
          <w:sz w:val="21"/>
          <w:szCs w:val="21"/>
          <w:lang w:val="en-US" w:eastAsia="zh-CN" w:bidi="ar"/>
        </w:rPr>
        <w:t>。</w:t>
      </w:r>
      <w:r>
        <w:rPr>
          <w:rFonts w:hint="eastAsia" w:ascii="Times New Roman" w:hAnsi="Times New Roman" w:eastAsia="宋体" w:cs="宋体"/>
          <w:kern w:val="0"/>
          <w:sz w:val="21"/>
          <w:szCs w:val="21"/>
          <w:lang w:val="en-US" w:eastAsia="zh-CN" w:bidi="ar"/>
        </w:rPr>
        <w:t>在失败样本区，除记录可执行代码外，还捕获运行时错误信息，并依据错误类型进行分类存储</w:t>
      </w:r>
      <w:r>
        <w:rPr>
          <w:rFonts w:hint="eastAsia" w:eastAsia="宋体" w:cs="宋体"/>
          <w:kern w:val="0"/>
          <w:sz w:val="21"/>
          <w:szCs w:val="21"/>
          <w:lang w:val="en-US" w:eastAsia="zh-CN" w:bidi="ar"/>
        </w:rPr>
        <w:t>。</w:t>
      </w:r>
    </w:p>
    <w:p w14:paraId="360D2BEF">
      <w:pPr>
        <w:keepNext w:val="0"/>
        <w:keepLines w:val="0"/>
        <w:pageBreakBefore w:val="0"/>
        <w:widowControl w:val="0"/>
        <w:suppressLineNumbers w:val="0"/>
        <w:kinsoku/>
        <w:wordWrap/>
        <w:overflowPunct/>
        <w:topLinePunct w:val="0"/>
        <w:autoSpaceDE/>
        <w:autoSpaceDN/>
        <w:bidi w:val="0"/>
        <w:adjustRightInd/>
        <w:snapToGrid/>
        <w:spacing w:line="400" w:lineRule="exact"/>
        <w:jc w:val="left"/>
        <w:textAlignment w:val="auto"/>
        <w:rPr>
          <w:lang w:val="en-US"/>
        </w:rPr>
      </w:pPr>
      <w:r>
        <w:rPr>
          <w:rFonts w:hint="eastAsia" w:eastAsia="宋体" w:cs="宋体"/>
          <w:kern w:val="0"/>
          <w:sz w:val="21"/>
          <w:szCs w:val="21"/>
          <w:lang w:val="en-US" w:eastAsia="zh-CN" w:bidi="ar"/>
        </w:rPr>
        <w:t>进化知识反思</w:t>
      </w:r>
      <w:r>
        <w:rPr>
          <w:rFonts w:hint="eastAsia" w:cs="宋体"/>
          <w:kern w:val="0"/>
          <w:sz w:val="21"/>
          <w:szCs w:val="21"/>
          <w:lang w:val="en-US" w:eastAsia="zh-CN" w:bidi="ar"/>
        </w:rPr>
        <w:t>机制</w:t>
      </w:r>
      <w:r>
        <w:rPr>
          <w:rFonts w:hint="eastAsia" w:eastAsia="宋体" w:cs="宋体"/>
          <w:kern w:val="0"/>
          <w:sz w:val="21"/>
          <w:szCs w:val="21"/>
          <w:lang w:val="en-US" w:eastAsia="zh-CN" w:bidi="ar"/>
        </w:rPr>
        <w:t>的运作遵循样本提取、语义分析</w:t>
      </w:r>
      <w:r>
        <w:rPr>
          <w:rFonts w:hint="eastAsia" w:cs="宋体"/>
          <w:kern w:val="0"/>
          <w:sz w:val="21"/>
          <w:szCs w:val="21"/>
          <w:lang w:val="en-US" w:eastAsia="zh-CN" w:bidi="ar"/>
        </w:rPr>
        <w:t>和</w:t>
      </w:r>
      <w:r>
        <w:rPr>
          <w:rFonts w:hint="eastAsia" w:eastAsia="宋体" w:cs="宋体"/>
          <w:kern w:val="0"/>
          <w:sz w:val="21"/>
          <w:szCs w:val="21"/>
          <w:lang w:val="en-US" w:eastAsia="zh-CN" w:bidi="ar"/>
        </w:rPr>
        <w:t>指令生成的流程。具体而言，当执行特定类型语义进化算子时，系统首先从经验树中检索该算子对应的历史数据：性能最优的两个成功个体及最高频错误类别中的一个代表性失败案例。随后，这些样本信息被嵌入预设提示词模板（图</w:t>
      </w:r>
      <w:r>
        <w:rPr>
          <w:rFonts w:hint="eastAsia" w:cs="宋体"/>
          <w:kern w:val="0"/>
          <w:sz w:val="21"/>
          <w:szCs w:val="21"/>
          <w:lang w:val="en-US" w:eastAsia="zh-CN" w:bidi="ar"/>
        </w:rPr>
        <w:t>2</w:t>
      </w:r>
      <w:r>
        <w:rPr>
          <w:rFonts w:hint="eastAsia" w:eastAsia="宋体" w:cs="宋体"/>
          <w:kern w:val="0"/>
          <w:sz w:val="21"/>
          <w:szCs w:val="21"/>
          <w:lang w:val="en-US" w:eastAsia="zh-CN" w:bidi="ar"/>
        </w:rPr>
        <w:t>），输入LLM进行分析。LLM通过对比成功与失败案例，识别该算子生成高质量解的关键特征及常见缺陷根源，进而输出针对该算子的优化焦点与错误规避规则，形成结构化修正指令。最终，该指令被整合至语义进化算子生成流程中，确保新生算子在继承成功经验的同时有效规避高频错误。</w:t>
      </w:r>
      <w:bookmarkEnd w:id="23"/>
      <w:bookmarkStart w:id="25" w:name="OLE_LINK27"/>
    </w:p>
    <w:tbl>
      <w:tblPr>
        <w:tblStyle w:val="21"/>
        <w:tblW w:w="0" w:type="auto"/>
        <w:tblInd w:w="0" w:type="dxa"/>
        <w:tblBorders>
          <w:top w:val="none" w:color="auto" w:sz="4" w:space="0"/>
          <w:left w:val="none" w:color="auto" w:sz="4" w:space="0"/>
          <w:bottom w:val="none" w:color="auto" w:sz="4" w:space="0"/>
          <w:right w:val="none" w:color="auto" w:sz="4" w:space="0"/>
          <w:insideH w:val="none" w:color="auto" w:sz="4" w:space="0"/>
          <w:insideV w:val="none" w:color="auto" w:sz="4" w:space="0"/>
        </w:tblBorders>
        <w:shd w:val="clear" w:color="auto" w:fill="auto"/>
        <w:tblLayout w:type="autofit"/>
        <w:tblCellMar>
          <w:top w:w="0" w:type="dxa"/>
          <w:left w:w="108" w:type="dxa"/>
          <w:bottom w:w="0" w:type="dxa"/>
          <w:right w:w="108" w:type="dxa"/>
        </w:tblCellMar>
      </w:tblPr>
      <w:tblGrid>
        <w:gridCol w:w="8296"/>
      </w:tblGrid>
      <w:tr w14:paraId="0E41C982">
        <w:tc>
          <w:tcPr>
            <w:tcW w:w="8296" w:type="dxa"/>
            <w:shd w:val="clear" w:color="auto" w:fill="auto"/>
            <w:vAlign w:val="center"/>
          </w:tcPr>
          <w:p w14:paraId="015B4522">
            <w:pPr>
              <w:keepNext w:val="0"/>
              <w:keepLines w:val="0"/>
              <w:pageBreakBefore w:val="0"/>
              <w:widowControl w:val="0"/>
              <w:suppressLineNumbers w:val="0"/>
              <w:kinsoku/>
              <w:wordWrap/>
              <w:overflowPunct/>
              <w:topLinePunct w:val="0"/>
              <w:autoSpaceDE/>
              <w:autoSpaceDN/>
              <w:bidi w:val="0"/>
              <w:adjustRightInd/>
              <w:spacing w:before="0" w:beforeAutospacing="0" w:after="0" w:afterAutospacing="0" w:line="360" w:lineRule="auto"/>
              <w:ind w:left="0" w:right="0" w:firstLine="0" w:firstLineChars="0"/>
              <w:jc w:val="center"/>
              <w:textAlignment w:val="auto"/>
              <w:rPr>
                <w:rFonts w:hint="eastAsia"/>
                <w:lang w:val="en-US"/>
              </w:rPr>
            </w:pPr>
            <w:r>
              <w:rPr>
                <w:rFonts w:hint="eastAsia"/>
              </w:rPr>
              <w:drawing>
                <wp:inline distT="0" distB="0" distL="114300" distR="114300">
                  <wp:extent cx="4870450" cy="2501265"/>
                  <wp:effectExtent l="0" t="0" r="6350" b="13335"/>
                  <wp:docPr id="6" name="图片 6" descr="/Users/keqi/Pictures/反思.svg反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Users/keqi/Pictures/反思.svg反思"/>
                          <pic:cNvPicPr>
                            <a:picLocks noChangeAspect="1"/>
                          </pic:cNvPicPr>
                        </pic:nvPicPr>
                        <pic:blipFill>
                          <a:blip r:embed="rId16">
                            <a:extLst>
                              <a:ext uri="{96DAC541-7B7A-43D3-8B79-37D633B846F1}">
                                <asvg:svgBlip xmlns:asvg="http://schemas.microsoft.com/office/drawing/2016/SVG/main" r:embed="rId17"/>
                              </a:ext>
                            </a:extLst>
                          </a:blip>
                          <a:srcRect l="72" r="72"/>
                          <a:stretch>
                            <a:fillRect/>
                          </a:stretch>
                        </pic:blipFill>
                        <pic:spPr>
                          <a:xfrm>
                            <a:off x="0" y="0"/>
                            <a:ext cx="4870450" cy="2501265"/>
                          </a:xfrm>
                          <a:prstGeom prst="rect">
                            <a:avLst/>
                          </a:prstGeom>
                          <a:noFill/>
                        </pic:spPr>
                      </pic:pic>
                    </a:graphicData>
                  </a:graphic>
                </wp:inline>
              </w:drawing>
            </w:r>
          </w:p>
        </w:tc>
      </w:tr>
      <w:tr w14:paraId="0E1BA6EA">
        <w:tc>
          <w:tcPr>
            <w:tcW w:w="8296" w:type="dxa"/>
            <w:shd w:val="clear" w:color="auto" w:fill="auto"/>
            <w:vAlign w:val="center"/>
          </w:tcPr>
          <w:p w14:paraId="73D86E37">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lang w:val="en-US"/>
              </w:rPr>
            </w:pPr>
            <w:bookmarkStart w:id="26" w:name="_Ref211853832"/>
            <w:bookmarkStart w:id="27" w:name="_Ref212842296"/>
            <w:r>
              <w:rPr>
                <w:rFonts w:hint="default" w:ascii="Times New Roman Regular" w:hAnsi="Times New Roman Regular" w:eastAsia="宋体" w:cs="Times New Roman Regular"/>
                <w:b/>
                <w:bCs w:val="0"/>
                <w:kern w:val="0"/>
                <w:sz w:val="18"/>
                <w:szCs w:val="18"/>
                <w:lang w:val="en-US" w:eastAsia="zh-CN" w:bidi="ar"/>
              </w:rPr>
              <w:t>图</w:t>
            </w:r>
            <w:r>
              <w:rPr>
                <w:rFonts w:hint="default" w:ascii="Times New Roman Regular" w:hAnsi="Times New Roman Regular" w:cs="Times New Roman Regular"/>
                <w:b/>
                <w:bCs w:val="0"/>
                <w:kern w:val="0"/>
                <w:sz w:val="18"/>
                <w:szCs w:val="18"/>
                <w:lang w:val="en-US" w:eastAsia="zh-CN" w:bidi="ar"/>
              </w:rPr>
              <w:t>2.</w:t>
            </w:r>
            <w:r>
              <w:rPr>
                <w:rFonts w:hint="default" w:ascii="Times New Roman Regular" w:hAnsi="Times New Roman Regular" w:eastAsia="宋体" w:cs="Times New Roman Regular"/>
                <w:b/>
                <w:bCs w:val="0"/>
                <w:kern w:val="0"/>
                <w:sz w:val="18"/>
                <w:szCs w:val="18"/>
                <w:lang w:val="en-US" w:eastAsia="zh-CN" w:bidi="ar"/>
              </w:rPr>
              <w:t xml:space="preserve"> </w:t>
            </w:r>
            <w:bookmarkEnd w:id="26"/>
            <w:r>
              <w:rPr>
                <w:rFonts w:hint="default" w:ascii="Times New Roman Regular" w:hAnsi="Times New Roman Regular" w:eastAsia="宋体" w:cs="Times New Roman Regular"/>
                <w:b/>
                <w:bCs w:val="0"/>
                <w:kern w:val="0"/>
                <w:sz w:val="18"/>
                <w:szCs w:val="18"/>
                <w:lang w:val="en-US" w:eastAsia="zh-CN" w:bidi="ar"/>
              </w:rPr>
              <w:t>反思操作</w:t>
            </w:r>
            <w:bookmarkEnd w:id="27"/>
            <w:r>
              <w:rPr>
                <w:rFonts w:hint="eastAsia" w:ascii="Times New Roman Regular" w:hAnsi="Times New Roman Regular" w:cs="Times New Roman Regular"/>
                <w:b/>
                <w:bCs w:val="0"/>
                <w:kern w:val="0"/>
                <w:sz w:val="18"/>
                <w:szCs w:val="18"/>
                <w:lang w:val="en-US" w:eastAsia="zh-CN" w:bidi="ar"/>
              </w:rPr>
              <w:t>指令模板</w:t>
            </w:r>
          </w:p>
        </w:tc>
      </w:tr>
      <w:bookmarkEnd w:id="25"/>
    </w:tbl>
    <w:p w14:paraId="67F28D86">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Times New Roman" w:hAnsi="Times New Roman" w:eastAsia="宋体" w:cs="宋体"/>
          <w:kern w:val="0"/>
          <w:sz w:val="24"/>
          <w:szCs w:val="24"/>
          <w:lang w:val="en-US" w:eastAsia="zh-CN" w:bidi="ar"/>
        </w:rPr>
      </w:pPr>
      <w:r>
        <w:rPr>
          <w:rFonts w:hint="default" w:ascii="Times New Roman" w:hAnsi="Times New Roman" w:eastAsia="宋体" w:cs="Times New Roman"/>
          <w:b/>
          <w:bCs/>
          <w:kern w:val="2"/>
          <w:sz w:val="24"/>
          <w:szCs w:val="24"/>
          <w:lang w:val="en-US" w:eastAsia="zh-CN"/>
          <w14:ligatures w14:val="none"/>
        </w:rPr>
        <w:t>3.</w:t>
      </w:r>
      <w:bookmarkStart w:id="28" w:name="_Hlk206320668"/>
      <w:r>
        <w:rPr>
          <w:rFonts w:hint="default" w:ascii="Times New Roman" w:hAnsi="Times New Roman" w:eastAsia="宋体" w:cs="Times New Roman"/>
          <w:b/>
          <w:bCs/>
          <w:kern w:val="2"/>
          <w:sz w:val="24"/>
          <w:szCs w:val="24"/>
          <w:lang w:val="en-US" w:eastAsia="zh-CN"/>
          <w14:ligatures w14:val="none"/>
        </w:rPr>
        <w:t xml:space="preserve"> </w:t>
      </w:r>
      <w:r>
        <w:rPr>
          <w:rFonts w:hint="eastAsia" w:cs="Times New Roman"/>
          <w:b/>
          <w:bCs/>
          <w:kern w:val="2"/>
          <w:sz w:val="24"/>
          <w:szCs w:val="24"/>
          <w:lang w:val="en-US" w:eastAsia="zh-CN"/>
          <w14:ligatures w14:val="none"/>
        </w:rPr>
        <w:t>5</w:t>
      </w:r>
      <w:r>
        <w:rPr>
          <w:rFonts w:hint="eastAsia" w:ascii="Times New Roman" w:hAnsi="Times New Roman" w:eastAsia="宋体" w:cs="Times New Roman"/>
          <w:b/>
          <w:bCs/>
          <w:kern w:val="2"/>
          <w:sz w:val="24"/>
          <w:szCs w:val="24"/>
          <w:lang w:val="en-US" w:eastAsia="zh-CN"/>
          <w14:ligatures w14:val="none"/>
        </w:rPr>
        <w:t>元进化算子框架</w:t>
      </w:r>
      <w:bookmarkStart w:id="29" w:name="OLE_LINK91"/>
    </w:p>
    <w:p w14:paraId="072D6969">
      <w:pPr>
        <w:keepNext w:val="0"/>
        <w:keepLines w:val="0"/>
        <w:pageBreakBefore w:val="0"/>
        <w:widowControl w:val="0"/>
        <w:suppressLineNumbers w:val="0"/>
        <w:kinsoku/>
        <w:wordWrap/>
        <w:overflowPunct/>
        <w:topLinePunct w:val="0"/>
        <w:autoSpaceDE/>
        <w:autoSpaceDN/>
        <w:bidi w:val="0"/>
        <w:adjustRightInd/>
        <w:snapToGrid/>
        <w:spacing w:line="400" w:lineRule="exact"/>
        <w:ind w:firstLine="420" w:firstLineChars="200"/>
        <w:jc w:val="both"/>
        <w:textAlignment w:val="auto"/>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pP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现有基于LLM的进化方法普遍采用一次性开放式提示，例如“生成与之前完全不同的个体”。这类提示语义宽泛、缺乏结构约束，导致 LLM 需在单次推理中同时完成“想策略”与“写代码”双重任务。LrEA 提出元进化算子框架，摒弃了一步生成的常用模式，将算子生成任务分解为“规划制定”与“代码实现”两个阶段。更重要的是，该框架与3.</w:t>
      </w:r>
      <w:r>
        <w:rPr>
          <w:rFonts w:hint="eastAsia" w:cs="宋体"/>
          <w:color w:val="000000" w:themeColor="text1"/>
          <w:kern w:val="0"/>
          <w:sz w:val="21"/>
          <w:szCs w:val="21"/>
          <w:lang w:val="en-US" w:eastAsia="zh-CN" w:bidi="ar"/>
          <w14:textFill>
            <w14:solidFill>
              <w14:schemeClr w14:val="tx1"/>
            </w14:solidFill>
          </w14:textFill>
        </w:rPr>
        <w:t>4</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节所述的进化知识反思框架融合，充分利用经验树中萃取的跨代历史经验，引导LLM生成高质量的子代个体。</w:t>
      </w:r>
    </w:p>
    <w:p w14:paraId="5F5E734F">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pPr>
      <w:r>
        <w:rPr>
          <w:rFonts w:hint="default" w:ascii="Times New Roman" w:hAnsi="Times New Roman" w:eastAsia="宋体" w:cs="Times New Roman"/>
          <w:b/>
          <w:bCs/>
          <w:kern w:val="2"/>
          <w:szCs w:val="22"/>
          <w:lang w:val="en-US" w:eastAsia="zh-CN"/>
          <w14:ligatures w14:val="none"/>
        </w:rPr>
        <w:t xml:space="preserve">3. </w:t>
      </w:r>
      <w:r>
        <w:rPr>
          <w:rFonts w:hint="eastAsia" w:cs="Times New Roman"/>
          <w:b/>
          <w:bCs/>
          <w:kern w:val="2"/>
          <w:szCs w:val="22"/>
          <w:lang w:val="en-US" w:eastAsia="zh-CN"/>
          <w14:ligatures w14:val="none"/>
        </w:rPr>
        <w:t>5. 1</w:t>
      </w:r>
      <w:r>
        <w:rPr>
          <w:rFonts w:hint="eastAsia" w:ascii="Times New Roman" w:hAnsi="Times New Roman" w:eastAsia="宋体" w:cs="Times New Roman"/>
          <w:b/>
          <w:bCs/>
          <w:kern w:val="2"/>
          <w:szCs w:val="22"/>
          <w:lang w:val="en-US" w:eastAsia="zh-CN"/>
          <w14:ligatures w14:val="none"/>
        </w:rPr>
        <w:t>元进化算子</w:t>
      </w:r>
      <w:r>
        <w:rPr>
          <w:rFonts w:hint="eastAsia" w:cs="Times New Roman"/>
          <w:b/>
          <w:bCs/>
          <w:kern w:val="2"/>
          <w:szCs w:val="22"/>
          <w:lang w:val="en-US" w:eastAsia="zh-CN"/>
          <w14:ligatures w14:val="none"/>
        </w:rPr>
        <w:t>类型与语义设计</w:t>
      </w:r>
    </w:p>
    <w:p w14:paraId="22E86ACD">
      <w:pPr>
        <w:keepNext w:val="0"/>
        <w:keepLines w:val="0"/>
        <w:pageBreakBefore w:val="0"/>
        <w:widowControl w:val="0"/>
        <w:suppressLineNumbers w:val="0"/>
        <w:kinsoku/>
        <w:wordWrap/>
        <w:overflowPunct/>
        <w:topLinePunct w:val="0"/>
        <w:autoSpaceDE/>
        <w:autoSpaceDN/>
        <w:bidi w:val="0"/>
        <w:adjustRightInd/>
        <w:snapToGrid/>
        <w:spacing w:line="400" w:lineRule="exact"/>
        <w:ind w:firstLine="420" w:firstLineChars="200"/>
        <w:jc w:val="both"/>
        <w:textAlignment w:val="auto"/>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pP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元进化算子框架包含四个分别对应不同进化策略方向的元算子，旨在通过结构化语义引导LLM实现算子的自我迭代。</w:t>
      </w:r>
    </w:p>
    <w:p w14:paraId="72883860">
      <w:pPr>
        <w:keepNext w:val="0"/>
        <w:keepLines w:val="0"/>
        <w:pageBreakBefore w:val="0"/>
        <w:widowControl w:val="0"/>
        <w:numPr>
          <w:ilvl w:val="0"/>
          <w:numId w:val="1"/>
        </w:numPr>
        <w:suppressLineNumbers w:val="0"/>
        <w:kinsoku/>
        <w:wordWrap/>
        <w:overflowPunct/>
        <w:topLinePunct w:val="0"/>
        <w:autoSpaceDE/>
        <w:autoSpaceDN/>
        <w:bidi w:val="0"/>
        <w:adjustRightInd/>
        <w:snapToGrid/>
        <w:spacing w:line="400" w:lineRule="exact"/>
        <w:ind w:firstLine="420" w:firstLineChars="0"/>
        <w:jc w:val="both"/>
        <w:textAlignment w:val="auto"/>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pPr>
      <w:r>
        <w:rPr>
          <w:rFonts w:hint="default" w:ascii="Times New Roman" w:hAnsi="Times New Roman" w:eastAsia="宋体" w:cs="Times New Roman"/>
          <w:b/>
          <w:bCs/>
          <w:color w:val="000000" w:themeColor="text1"/>
          <w:sz w:val="21"/>
          <w:szCs w:val="21"/>
          <w:lang w:val="en-US" w:eastAsia="zh-CN" w:bidi="ar-SA"/>
          <w14:textFill>
            <w14:solidFill>
              <w14:schemeClr w14:val="tx1"/>
            </w14:solidFill>
          </w14:textFill>
          <w14:ligatures w14:val="none"/>
        </w:rPr>
        <w:t>结构重构元算子。</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该算子的优化目标为</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探索未被覆盖的算法搜索空间，通过激进式的结构变革发现全新的优化策略</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。算法选取种群中性能最优的3个个体作为参考，结合进化知识反思框架提供的成功经验指引，引导</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LLM</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进行大幅度代码重写。例如，若参考算子主要依赖</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随机交换两个节点</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的逻辑，该算子可能指导LLM将其重构为</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基于邻域结构的块移动</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逻辑，从而从根本上改变搜索模式，而非仅微调细节。</w:t>
      </w:r>
    </w:p>
    <w:p w14:paraId="35EAB344">
      <w:pPr>
        <w:keepNext w:val="0"/>
        <w:keepLines w:val="0"/>
        <w:pageBreakBefore w:val="0"/>
        <w:widowControl w:val="0"/>
        <w:numPr>
          <w:ilvl w:val="0"/>
          <w:numId w:val="1"/>
        </w:numPr>
        <w:suppressLineNumbers w:val="0"/>
        <w:kinsoku/>
        <w:wordWrap/>
        <w:overflowPunct/>
        <w:topLinePunct w:val="0"/>
        <w:autoSpaceDE/>
        <w:autoSpaceDN/>
        <w:bidi w:val="0"/>
        <w:adjustRightInd/>
        <w:snapToGrid/>
        <w:spacing w:line="400" w:lineRule="exact"/>
        <w:ind w:left="0" w:leftChars="0" w:firstLine="420" w:firstLineChars="0"/>
        <w:jc w:val="both"/>
        <w:textAlignment w:val="auto"/>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pPr>
      <w:r>
        <w:rPr>
          <w:rFonts w:hint="default" w:ascii="Times New Roman" w:hAnsi="Times New Roman" w:eastAsia="宋体" w:cs="Times New Roman"/>
          <w:b/>
          <w:bCs/>
          <w:color w:val="000000" w:themeColor="text1"/>
          <w:sz w:val="21"/>
          <w:szCs w:val="21"/>
          <w:lang w:val="en-US" w:eastAsia="zh-CN" w:bidi="ar-SA"/>
          <w14:textFill>
            <w14:solidFill>
              <w14:schemeClr w14:val="tx1"/>
            </w14:solidFill>
          </w14:textFill>
          <w14:ligatures w14:val="none"/>
        </w:rPr>
        <w:t>机制融合元算子。</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该算子的优化目标为</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整合不同层级个体的优势特征，平衡探索与开发</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。算法分别采样最优、中位及末位个体作为参考，提示</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LLM</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融合各层级代码以形成一个全新代码。其中，最优个体提供高性能的策略基线，中位个体代表稳健的通用解法，而末位个体虽然性能较差，但可能蕴含未被发现的创新性机制或特殊边界处理逻辑。例如，将精英个体的</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贪心选择</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与末位个体的</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随机扰动</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相结合，生成兼具高收敛性与强跳出能力的混合算子。</w:t>
      </w:r>
    </w:p>
    <w:p w14:paraId="0E83E3C1">
      <w:pPr>
        <w:keepNext w:val="0"/>
        <w:keepLines w:val="0"/>
        <w:pageBreakBefore w:val="0"/>
        <w:widowControl w:val="0"/>
        <w:numPr>
          <w:ilvl w:val="0"/>
          <w:numId w:val="1"/>
        </w:numPr>
        <w:suppressLineNumbers w:val="0"/>
        <w:kinsoku/>
        <w:wordWrap/>
        <w:overflowPunct/>
        <w:topLinePunct w:val="0"/>
        <w:autoSpaceDE/>
        <w:autoSpaceDN/>
        <w:bidi w:val="0"/>
        <w:adjustRightInd/>
        <w:snapToGrid/>
        <w:spacing w:line="400" w:lineRule="exact"/>
        <w:ind w:left="0" w:leftChars="0" w:firstLine="420" w:firstLineChars="0"/>
        <w:jc w:val="both"/>
        <w:textAlignment w:val="auto"/>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pPr>
      <w:r>
        <w:rPr>
          <w:rFonts w:hint="default" w:ascii="Times New Roman" w:hAnsi="Times New Roman" w:eastAsia="宋体" w:cs="Times New Roman"/>
          <w:b/>
          <w:bCs/>
          <w:color w:val="000000" w:themeColor="text1"/>
          <w:sz w:val="21"/>
          <w:szCs w:val="21"/>
          <w:lang w:val="en-US" w:eastAsia="zh-CN" w:bidi="ar-SA"/>
          <w14:textFill>
            <w14:solidFill>
              <w14:schemeClr w14:val="tx1"/>
            </w14:solidFill>
          </w14:textFill>
          <w14:ligatures w14:val="none"/>
        </w:rPr>
        <w:t>参数调优元算子。</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该算子的优化目标为</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在逻辑结构固定前提下，优化控制算法行为的数值参数</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。该算子锁定当代种群中的最优个体为参考个体，严格限制</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LLM</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仅调整阈值、权重等数值参数</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确保性能提升纯粹源于参数空间的局部寻优。此处的</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数值参数</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指的是算子中的超参数，而非路径节点坐标。例如，在变异算子中，数值参数可以是变异操作的执行概率（如0.1至0.5）或发生作用的节点范围（如前50%节点）。</w:t>
      </w:r>
    </w:p>
    <w:p w14:paraId="57BCC104">
      <w:pPr>
        <w:keepNext w:val="0"/>
        <w:keepLines w:val="0"/>
        <w:pageBreakBefore w:val="0"/>
        <w:widowControl w:val="0"/>
        <w:numPr>
          <w:ilvl w:val="0"/>
          <w:numId w:val="1"/>
        </w:numPr>
        <w:suppressLineNumbers w:val="0"/>
        <w:kinsoku/>
        <w:wordWrap/>
        <w:overflowPunct/>
        <w:topLinePunct w:val="0"/>
        <w:autoSpaceDE/>
        <w:autoSpaceDN/>
        <w:bidi w:val="0"/>
        <w:adjustRightInd/>
        <w:snapToGrid/>
        <w:spacing w:line="400" w:lineRule="exact"/>
        <w:ind w:left="0" w:leftChars="0" w:firstLine="420" w:firstLineChars="0"/>
        <w:jc w:val="both"/>
        <w:textAlignment w:val="auto"/>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pPr>
      <w:r>
        <w:rPr>
          <w:rFonts w:hint="default" w:ascii="Times New Roman" w:hAnsi="Times New Roman" w:eastAsia="宋体" w:cs="Times New Roman"/>
          <w:b/>
          <w:bCs/>
          <w:color w:val="000000" w:themeColor="text1"/>
          <w:sz w:val="21"/>
          <w:szCs w:val="21"/>
          <w:lang w:val="en-US" w:eastAsia="zh-CN" w:bidi="ar-SA"/>
          <w14:textFill>
            <w14:solidFill>
              <w14:schemeClr w14:val="tx1"/>
            </w14:solidFill>
          </w14:textFill>
          <w14:ligatures w14:val="none"/>
        </w:rPr>
        <w:t>自适应增强元算子。</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该算子的优化目标为</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为个体代码逻辑增加自适应机制，实现根据求解过程状态动态调整策略</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。算法随机选取一个个体为参考，引导</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LLM</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对其代码逻辑添加一套自适应控制流</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使得算子能够根据解质量或迭代次数等即时反馈进行不同策略的切换。例如，在优化交叉算子时，可引入逻辑</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如果两个父代个体的相似度超过90%，则采用多点交叉以增加多样性；否则，采用单点交叉以保留优良模式</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w:t>
      </w:r>
    </w:p>
    <w:p w14:paraId="5531D3CE">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cs="Times New Roman"/>
          <w:b/>
          <w:bCs/>
          <w:kern w:val="2"/>
          <w:szCs w:val="22"/>
          <w:lang w:val="en-US" w:eastAsia="zh-CN"/>
          <w14:ligatures w14:val="none"/>
        </w:rPr>
      </w:pPr>
      <w:r>
        <w:rPr>
          <w:rFonts w:hint="default" w:ascii="Times New Roman" w:hAnsi="Times New Roman" w:eastAsia="宋体" w:cs="Times New Roman"/>
          <w:b/>
          <w:bCs/>
          <w:kern w:val="2"/>
          <w:szCs w:val="22"/>
          <w:lang w:val="en-US" w:eastAsia="zh-CN"/>
          <w14:ligatures w14:val="none"/>
        </w:rPr>
        <w:t xml:space="preserve">3. </w:t>
      </w:r>
      <w:r>
        <w:rPr>
          <w:rFonts w:hint="eastAsia" w:cs="Times New Roman"/>
          <w:b/>
          <w:bCs/>
          <w:kern w:val="2"/>
          <w:szCs w:val="22"/>
          <w:lang w:val="en-US" w:eastAsia="zh-CN"/>
          <w14:ligatures w14:val="none"/>
        </w:rPr>
        <w:t>5. 2规划制定</w:t>
      </w:r>
    </w:p>
    <w:p w14:paraId="1EE84E2D">
      <w:pPr>
        <w:keepNext w:val="0"/>
        <w:keepLines w:val="0"/>
        <w:pageBreakBefore w:val="0"/>
        <w:widowControl w:val="0"/>
        <w:suppressLineNumbers w:val="0"/>
        <w:kinsoku/>
        <w:wordWrap/>
        <w:overflowPunct/>
        <w:topLinePunct w:val="0"/>
        <w:autoSpaceDE/>
        <w:autoSpaceDN/>
        <w:bidi w:val="0"/>
        <w:adjustRightInd/>
        <w:snapToGrid/>
        <w:spacing w:line="400" w:lineRule="exact"/>
        <w:ind w:firstLine="420" w:firstLineChars="200"/>
        <w:jc w:val="both"/>
        <w:textAlignment w:val="auto"/>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pP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规划制定阶段作为连接进化知识反思框架与具体代码实现的知识转化枢纽，其核心在于将模糊的进化意图转化为精确的执行规划，避免直接向LLM下达模糊的生成指令。在该阶段</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。针对每类语义进化算子，系统整合三类关键输入：算子特定的优化目标（{operation_goal}）、从当前种群选取的参考个体代码（{reference_codes}），以及由3.</w:t>
      </w:r>
      <w:r>
        <w:rPr>
          <w:rFonts w:hint="eastAsia" w:cs="宋体"/>
          <w:color w:val="000000" w:themeColor="text1"/>
          <w:kern w:val="0"/>
          <w:sz w:val="21"/>
          <w:szCs w:val="21"/>
          <w:lang w:val="en-US" w:eastAsia="zh-CN" w:bidi="ar"/>
          <w14:textFill>
            <w14:solidFill>
              <w14:schemeClr w14:val="tx1"/>
            </w14:solidFill>
          </w14:textFill>
        </w:rPr>
        <w:t>4</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节反思机制生成的策略修正指令（{reflection_lessons}）。</w:t>
      </w:r>
    </w:p>
    <w:p w14:paraId="3B100FAF">
      <w:pPr>
        <w:keepNext w:val="0"/>
        <w:keepLines w:val="0"/>
        <w:pageBreakBefore w:val="0"/>
        <w:widowControl w:val="0"/>
        <w:suppressLineNumbers w:val="0"/>
        <w:kinsoku/>
        <w:wordWrap/>
        <w:overflowPunct/>
        <w:topLinePunct w:val="0"/>
        <w:autoSpaceDE/>
        <w:autoSpaceDN/>
        <w:bidi w:val="0"/>
        <w:adjustRightInd/>
        <w:snapToGrid/>
        <w:spacing w:line="400" w:lineRule="exact"/>
        <w:ind w:firstLine="420" w:firstLineChars="200"/>
        <w:jc w:val="both"/>
        <w:textAlignment w:val="auto"/>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pP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这些多源信息被嵌入预设的规划指令模板（图</w:t>
      </w:r>
      <w:r>
        <w:rPr>
          <w:rFonts w:hint="eastAsia" w:cs="宋体"/>
          <w:color w:val="000000" w:themeColor="text1"/>
          <w:kern w:val="0"/>
          <w:sz w:val="21"/>
          <w:szCs w:val="21"/>
          <w:lang w:val="en-US" w:eastAsia="zh-CN" w:bidi="ar"/>
          <w14:textFill>
            <w14:solidFill>
              <w14:schemeClr w14:val="tx1"/>
            </w14:solidFill>
          </w14:textFill>
        </w:rPr>
        <w:t>3</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）中，引导</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LLM</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进行深度语义分析与策略综合。例如，对于结构重构算子，结合反思指令指出的</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避免深层循环导致超时</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的教训，生成的规划可能包含：</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重构节点访问顺序决策逻辑，引入基于景观质量的自适应权重机制，避免超过三层嵌套循环</w:t>
      </w:r>
      <w:r>
        <w:rPr>
          <w:rFonts w:hint="eastAsia" w:cs="宋体"/>
          <w:color w:val="000000" w:themeColor="text1"/>
          <w:kern w:val="0"/>
          <w:sz w:val="21"/>
          <w:szCs w:val="21"/>
          <w:lang w:val="en-US" w:eastAsia="zh-CN" w:bidi="ar"/>
          <w14:textFill>
            <w14:solidFill>
              <w14:schemeClr w14:val="tx1"/>
            </w14:solidFill>
          </w14:textFill>
        </w:rPr>
        <w:t>”</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等具体指导。</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LLM</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基于此综合信息，凝练生成一份结构化的生成规划，明确指定新个体应具备的核心特征、需规避的缺陷模式及关键实现细节</w:t>
      </w:r>
      <w:bookmarkEnd w:id="29"/>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w:t>
      </w:r>
    </w:p>
    <w:tbl>
      <w:tblPr>
        <w:tblStyle w:val="21"/>
        <w:tblW w:w="0" w:type="auto"/>
        <w:tblInd w:w="0" w:type="dxa"/>
        <w:tblBorders>
          <w:top w:val="none" w:color="auto" w:sz="4" w:space="0"/>
          <w:left w:val="none" w:color="auto" w:sz="4" w:space="0"/>
          <w:bottom w:val="none" w:color="auto" w:sz="4" w:space="0"/>
          <w:right w:val="none" w:color="auto" w:sz="4" w:space="0"/>
          <w:insideH w:val="none" w:color="auto" w:sz="4" w:space="0"/>
          <w:insideV w:val="none" w:color="auto" w:sz="4" w:space="0"/>
        </w:tblBorders>
        <w:shd w:val="clear" w:color="auto" w:fill="auto"/>
        <w:tblLayout w:type="autofit"/>
        <w:tblCellMar>
          <w:top w:w="0" w:type="dxa"/>
          <w:left w:w="108" w:type="dxa"/>
          <w:bottom w:w="0" w:type="dxa"/>
          <w:right w:w="108" w:type="dxa"/>
        </w:tblCellMar>
      </w:tblPr>
      <w:tblGrid>
        <w:gridCol w:w="8296"/>
      </w:tblGrid>
      <w:tr w14:paraId="56EF8460">
        <w:tc>
          <w:tcPr>
            <w:tcW w:w="8296" w:type="dxa"/>
            <w:shd w:val="clear" w:color="auto" w:fill="auto"/>
            <w:vAlign w:val="center"/>
          </w:tcPr>
          <w:p w14:paraId="7E270415">
            <w:pPr>
              <w:keepNext w:val="0"/>
              <w:keepLines w:val="0"/>
              <w:pageBreakBefore w:val="0"/>
              <w:widowControl w:val="0"/>
              <w:suppressLineNumbers w:val="0"/>
              <w:kinsoku/>
              <w:wordWrap/>
              <w:overflowPunct/>
              <w:topLinePunct w:val="0"/>
              <w:autoSpaceDE/>
              <w:autoSpaceDN/>
              <w:bidi w:val="0"/>
              <w:adjustRightInd/>
              <w:spacing w:before="0" w:beforeAutospacing="0" w:after="0" w:afterAutospacing="0" w:line="360" w:lineRule="auto"/>
              <w:ind w:left="0" w:right="0" w:firstLine="0" w:firstLineChars="0"/>
              <w:jc w:val="center"/>
              <w:textAlignment w:val="auto"/>
              <w:rPr>
                <w:rFonts w:hint="eastAsia"/>
                <w:lang w:val="en-US"/>
              </w:rPr>
            </w:pPr>
            <w:r>
              <w:rPr>
                <w:rFonts w:hint="eastAsia"/>
                <w:lang w:val="en-US"/>
              </w:rPr>
              <w:drawing>
                <wp:inline distT="0" distB="0" distL="114300" distR="114300">
                  <wp:extent cx="5114290" cy="1486535"/>
                  <wp:effectExtent l="0" t="0" r="16510" b="12065"/>
                  <wp:docPr id="7" name="图片 7" descr="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规划"/>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5114290" cy="1486535"/>
                          </a:xfrm>
                          <a:prstGeom prst="rect">
                            <a:avLst/>
                          </a:prstGeom>
                        </pic:spPr>
                      </pic:pic>
                    </a:graphicData>
                  </a:graphic>
                </wp:inline>
              </w:drawing>
            </w:r>
          </w:p>
        </w:tc>
      </w:tr>
      <w:tr w14:paraId="5460906B">
        <w:tc>
          <w:tcPr>
            <w:tcW w:w="8296" w:type="dxa"/>
            <w:shd w:val="clear" w:color="auto" w:fill="auto"/>
            <w:vAlign w:val="center"/>
          </w:tcPr>
          <w:p w14:paraId="55296C2E">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lang w:val="en-US"/>
              </w:rPr>
            </w:pPr>
            <w:bookmarkStart w:id="30" w:name="_Ref212995926"/>
            <w:bookmarkStart w:id="31" w:name="_Ref217502901"/>
            <w:r>
              <w:rPr>
                <w:rFonts w:hint="eastAsia" w:ascii="Times New Roman" w:hAnsi="Times New Roman" w:eastAsia="宋体" w:cs="宋体"/>
                <w:b/>
                <w:bCs/>
                <w:kern w:val="0"/>
                <w:sz w:val="18"/>
                <w:szCs w:val="18"/>
                <w:lang w:val="en-US" w:eastAsia="zh-CN" w:bidi="ar"/>
              </w:rPr>
              <w:t>图</w:t>
            </w:r>
            <w:bookmarkEnd w:id="30"/>
            <w:bookmarkStart w:id="32" w:name="OLE_LINK84"/>
            <w:r>
              <w:rPr>
                <w:rFonts w:hint="eastAsia" w:cs="宋体"/>
                <w:b/>
                <w:bCs/>
                <w:kern w:val="0"/>
                <w:sz w:val="18"/>
                <w:szCs w:val="18"/>
                <w:lang w:val="en-US" w:eastAsia="zh-CN" w:bidi="ar"/>
              </w:rPr>
              <w:t>3. 规划制定</w:t>
            </w:r>
            <w:r>
              <w:rPr>
                <w:rFonts w:hint="eastAsia" w:ascii="Times New Roman" w:hAnsi="Times New Roman" w:eastAsia="宋体" w:cs="宋体"/>
                <w:b/>
                <w:bCs/>
                <w:kern w:val="0"/>
                <w:sz w:val="18"/>
                <w:szCs w:val="18"/>
                <w:lang w:val="en-US" w:eastAsia="zh-CN" w:bidi="ar"/>
              </w:rPr>
              <w:t>指令</w:t>
            </w:r>
            <w:r>
              <w:rPr>
                <w:rFonts w:hint="eastAsia" w:cs="宋体"/>
                <w:b/>
                <w:bCs/>
                <w:kern w:val="0"/>
                <w:sz w:val="18"/>
                <w:szCs w:val="18"/>
                <w:lang w:val="en-US" w:eastAsia="zh-CN" w:bidi="ar"/>
              </w:rPr>
              <w:t>模板</w:t>
            </w:r>
            <w:bookmarkEnd w:id="31"/>
            <w:bookmarkEnd w:id="32"/>
          </w:p>
        </w:tc>
      </w:tr>
    </w:tbl>
    <w:p w14:paraId="28548478">
      <w:pPr>
        <w:keepLines w:val="0"/>
        <w:pageBreakBefore w:val="0"/>
        <w:widowControl w:val="0"/>
        <w:kinsoku/>
        <w:wordWrap/>
        <w:overflowPunct/>
        <w:topLinePunct w:val="0"/>
        <w:autoSpaceDE/>
        <w:autoSpaceDN/>
        <w:bidi w:val="0"/>
        <w:adjustRightInd/>
        <w:spacing w:line="400" w:lineRule="exact"/>
        <w:ind w:firstLine="0" w:firstLineChars="0"/>
        <w:textAlignment w:val="auto"/>
        <w:rPr>
          <w:rFonts w:hint="default" w:cs="Times New Roman"/>
          <w:b/>
          <w:bCs/>
          <w:kern w:val="2"/>
          <w:szCs w:val="22"/>
          <w:lang w:val="en-US" w:eastAsia="zh-CN"/>
          <w14:ligatures w14:val="none"/>
        </w:rPr>
      </w:pPr>
      <w:r>
        <w:rPr>
          <w:rFonts w:hint="default" w:ascii="Times New Roman" w:hAnsi="Times New Roman" w:eastAsia="宋体" w:cs="Times New Roman"/>
          <w:b/>
          <w:bCs/>
          <w:kern w:val="2"/>
          <w:szCs w:val="22"/>
          <w:lang w:val="en-US" w:eastAsia="zh-CN"/>
          <w14:ligatures w14:val="none"/>
        </w:rPr>
        <w:t xml:space="preserve">3. </w:t>
      </w:r>
      <w:r>
        <w:rPr>
          <w:rFonts w:hint="eastAsia" w:cs="Times New Roman"/>
          <w:b/>
          <w:bCs/>
          <w:kern w:val="2"/>
          <w:szCs w:val="22"/>
          <w:lang w:val="en-US" w:eastAsia="zh-CN"/>
          <w14:ligatures w14:val="none"/>
        </w:rPr>
        <w:t>5. 3代码实现</w:t>
      </w:r>
    </w:p>
    <w:p w14:paraId="511FD32C">
      <w:pPr>
        <w:keepNext w:val="0"/>
        <w:keepLines w:val="0"/>
        <w:pageBreakBefore w:val="0"/>
        <w:widowControl w:val="0"/>
        <w:suppressLineNumbers w:val="0"/>
        <w:kinsoku/>
        <w:wordWrap/>
        <w:overflowPunct/>
        <w:topLinePunct w:val="0"/>
        <w:autoSpaceDE/>
        <w:autoSpaceDN/>
        <w:bidi w:val="0"/>
        <w:adjustRightInd/>
        <w:snapToGrid/>
        <w:spacing w:line="400" w:lineRule="exact"/>
        <w:ind w:firstLine="420" w:firstLineChars="200"/>
        <w:jc w:val="both"/>
        <w:textAlignment w:val="auto"/>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pP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在代码实现阶段，四种元算子统一采用结构化的代码生成模板（见图</w:t>
      </w:r>
      <w:r>
        <w:rPr>
          <w:rFonts w:hint="eastAsia" w:cs="宋体"/>
          <w:color w:val="000000" w:themeColor="text1"/>
          <w:kern w:val="0"/>
          <w:sz w:val="21"/>
          <w:szCs w:val="21"/>
          <w:lang w:val="en-US" w:eastAsia="zh-CN" w:bidi="ar"/>
          <w14:textFill>
            <w14:solidFill>
              <w14:schemeClr w14:val="tx1"/>
            </w14:solidFill>
          </w14:textFill>
        </w:rPr>
        <w:t>4</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将规划制定阶段产生的策略规划转化为符合特定函数签名规范的可执行代码。该模板包含四个组成部分：{seed}部分提供基础函数框架；{construction_idea}位置用于填入规划阶段生成的详细指导思路，从而将具体的改进意图直接传递给</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LLM</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；{reference_codes}部分则复用与规划阶段相同的参考个体代码，为</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LLM</w:t>
      </w:r>
      <w: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t>提供具体的代码修改上下文和风格基准；{function_signature}部分明确规定了生成代码必须遵循的接口规范，确保新个体能够无缝集成至评估系统中</w:t>
      </w: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w:t>
      </w:r>
    </w:p>
    <w:tbl>
      <w:tblPr>
        <w:tblStyle w:val="21"/>
        <w:tblW w:w="0" w:type="auto"/>
        <w:tblInd w:w="0" w:type="dxa"/>
        <w:tblBorders>
          <w:top w:val="none" w:color="auto" w:sz="4" w:space="0"/>
          <w:left w:val="none" w:color="auto" w:sz="4" w:space="0"/>
          <w:bottom w:val="none" w:color="auto" w:sz="4" w:space="0"/>
          <w:right w:val="none" w:color="auto" w:sz="4" w:space="0"/>
          <w:insideH w:val="none" w:color="auto" w:sz="4" w:space="0"/>
          <w:insideV w:val="none" w:color="auto" w:sz="4" w:space="0"/>
        </w:tblBorders>
        <w:shd w:val="clear" w:color="auto" w:fill="auto"/>
        <w:tblLayout w:type="autofit"/>
        <w:tblCellMar>
          <w:top w:w="0" w:type="dxa"/>
          <w:left w:w="108" w:type="dxa"/>
          <w:bottom w:w="0" w:type="dxa"/>
          <w:right w:w="108" w:type="dxa"/>
        </w:tblCellMar>
      </w:tblPr>
      <w:tblGrid>
        <w:gridCol w:w="8296"/>
      </w:tblGrid>
      <w:tr w14:paraId="38241550">
        <w:tc>
          <w:tcPr>
            <w:tcW w:w="8296" w:type="dxa"/>
            <w:shd w:val="clear" w:color="auto" w:fill="auto"/>
            <w:vAlign w:val="center"/>
          </w:tcPr>
          <w:p w14:paraId="73CDF9D4">
            <w:pPr>
              <w:keepNext/>
              <w:keepLines w:val="0"/>
              <w:pageBreakBefore w:val="0"/>
              <w:widowControl w:val="0"/>
              <w:suppressLineNumbers w:val="0"/>
              <w:kinsoku/>
              <w:wordWrap/>
              <w:overflowPunct/>
              <w:topLinePunct w:val="0"/>
              <w:autoSpaceDE/>
              <w:autoSpaceDN/>
              <w:bidi w:val="0"/>
              <w:adjustRightInd/>
              <w:spacing w:before="0" w:beforeAutospacing="0" w:after="0" w:afterAutospacing="0" w:line="360" w:lineRule="auto"/>
              <w:ind w:left="0" w:right="0" w:firstLine="0" w:firstLineChars="0"/>
              <w:jc w:val="center"/>
              <w:textAlignment w:val="auto"/>
              <w:rPr>
                <w:rFonts w:hint="eastAsia"/>
                <w:lang w:val="en-US"/>
              </w:rPr>
            </w:pPr>
            <w:r>
              <w:rPr>
                <w:rFonts w:hint="eastAsia"/>
                <w:lang w:val="en-US"/>
              </w:rPr>
              <w:drawing>
                <wp:inline distT="0" distB="0" distL="114300" distR="114300">
                  <wp:extent cx="4609465" cy="1871345"/>
                  <wp:effectExtent l="0" t="0" r="8255" b="3175"/>
                  <wp:docPr id="8" name="图片 8" descr="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生成"/>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4609465" cy="1871345"/>
                          </a:xfrm>
                          <a:prstGeom prst="rect">
                            <a:avLst/>
                          </a:prstGeom>
                        </pic:spPr>
                      </pic:pic>
                    </a:graphicData>
                  </a:graphic>
                </wp:inline>
              </w:drawing>
            </w:r>
          </w:p>
        </w:tc>
      </w:tr>
      <w:tr w14:paraId="21F67E56">
        <w:tc>
          <w:tcPr>
            <w:tcW w:w="8296" w:type="dxa"/>
            <w:shd w:val="clear" w:color="auto" w:fill="auto"/>
            <w:vAlign w:val="center"/>
          </w:tcPr>
          <w:p w14:paraId="04496FCD">
            <w:pPr>
              <w:keepNext w:val="0"/>
              <w:keepLines w:val="0"/>
              <w:pageBreakBefore w:val="0"/>
              <w:widowControl w:val="0"/>
              <w:suppressLineNumbers w:val="0"/>
              <w:kinsoku/>
              <w:wordWrap/>
              <w:overflowPunct/>
              <w:topLinePunct w:val="0"/>
              <w:autoSpaceDE/>
              <w:autoSpaceDN/>
              <w:bidi w:val="0"/>
              <w:adjustRightInd/>
              <w:spacing w:before="0" w:beforeAutospacing="0" w:after="0" w:afterAutospacing="0" w:line="360" w:lineRule="auto"/>
              <w:ind w:left="480" w:right="0" w:firstLine="0" w:firstLineChars="0"/>
              <w:jc w:val="center"/>
              <w:textAlignment w:val="auto"/>
              <w:rPr>
                <w:rFonts w:hint="eastAsia"/>
                <w:lang w:val="en-US"/>
              </w:rPr>
            </w:pPr>
            <w:bookmarkStart w:id="33" w:name="_Ref213076995"/>
            <w:r>
              <w:rPr>
                <w:rFonts w:hint="eastAsia" w:ascii="Times New Roman" w:hAnsi="Times New Roman" w:eastAsia="宋体" w:cs="宋体"/>
                <w:b/>
                <w:bCs/>
                <w:kern w:val="0"/>
                <w:sz w:val="18"/>
                <w:szCs w:val="18"/>
                <w:lang w:val="en-US" w:eastAsia="zh-CN" w:bidi="ar"/>
              </w:rPr>
              <w:t>图</w:t>
            </w:r>
            <w:bookmarkEnd w:id="33"/>
            <w:r>
              <w:rPr>
                <w:rFonts w:hint="eastAsia" w:cs="宋体"/>
                <w:b/>
                <w:bCs/>
                <w:kern w:val="0"/>
                <w:sz w:val="18"/>
                <w:szCs w:val="18"/>
                <w:lang w:val="en-US" w:eastAsia="zh-CN" w:bidi="ar"/>
              </w:rPr>
              <w:t>4.</w:t>
            </w:r>
            <w:r>
              <w:rPr>
                <w:rFonts w:hint="default" w:ascii="Times New Roman" w:hAnsi="Times New Roman" w:eastAsia="宋体" w:cs="宋体"/>
                <w:b/>
                <w:bCs/>
                <w:kern w:val="0"/>
                <w:sz w:val="18"/>
                <w:szCs w:val="18"/>
                <w:lang w:val="en-US" w:eastAsia="zh-CN" w:bidi="ar"/>
              </w:rPr>
              <w:t xml:space="preserve"> </w:t>
            </w:r>
            <w:r>
              <w:rPr>
                <w:rFonts w:hint="eastAsia" w:cs="宋体"/>
                <w:b/>
                <w:bCs/>
                <w:kern w:val="0"/>
                <w:sz w:val="18"/>
                <w:szCs w:val="18"/>
                <w:lang w:val="en-US" w:eastAsia="zh-CN" w:bidi="ar"/>
              </w:rPr>
              <w:t>代码实现</w:t>
            </w:r>
            <w:r>
              <w:rPr>
                <w:rFonts w:hint="eastAsia" w:ascii="Times New Roman" w:hAnsi="Times New Roman" w:eastAsia="宋体" w:cs="宋体"/>
                <w:b/>
                <w:bCs/>
                <w:kern w:val="0"/>
                <w:sz w:val="18"/>
                <w:szCs w:val="18"/>
                <w:lang w:val="en-US" w:eastAsia="zh-CN" w:bidi="ar"/>
              </w:rPr>
              <w:t>指令</w:t>
            </w:r>
            <w:r>
              <w:rPr>
                <w:rFonts w:hint="eastAsia" w:cs="宋体"/>
                <w:b/>
                <w:bCs/>
                <w:kern w:val="0"/>
                <w:sz w:val="18"/>
                <w:szCs w:val="18"/>
                <w:lang w:val="en-US" w:eastAsia="zh-CN" w:bidi="ar"/>
              </w:rPr>
              <w:t>模板</w:t>
            </w:r>
            <w:bookmarkEnd w:id="28"/>
          </w:p>
        </w:tc>
      </w:tr>
    </w:tbl>
    <w:p w14:paraId="68C6EAB2">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default" w:ascii="Times New Roman" w:hAnsi="Times New Roman" w:eastAsia="宋体" w:cs="Times New Roman"/>
          <w:b/>
          <w:bCs/>
          <w:kern w:val="2"/>
          <w:sz w:val="24"/>
          <w:szCs w:val="24"/>
          <w:lang w:val="en-US" w:eastAsia="zh-CN"/>
          <w14:ligatures w14:val="none"/>
        </w:rPr>
      </w:pPr>
      <w:r>
        <w:rPr>
          <w:rFonts w:hint="eastAsia" w:ascii="Times New Roman" w:hAnsi="Times New Roman" w:eastAsia="宋体" w:cs="Times New Roman"/>
          <w:b/>
          <w:bCs/>
          <w:kern w:val="2"/>
          <w:sz w:val="24"/>
          <w:szCs w:val="24"/>
          <w:lang w:val="en-US" w:eastAsia="zh-CN"/>
          <w14:ligatures w14:val="none"/>
        </w:rPr>
        <w:t>3. 6种群</w:t>
      </w:r>
      <w:r>
        <w:rPr>
          <w:rFonts w:hint="eastAsia" w:cs="Times New Roman"/>
          <w:b/>
          <w:bCs/>
          <w:kern w:val="2"/>
          <w:sz w:val="24"/>
          <w:szCs w:val="24"/>
          <w:lang w:val="en-US" w:eastAsia="zh-CN"/>
          <w14:ligatures w14:val="none"/>
        </w:rPr>
        <w:t>更新</w:t>
      </w:r>
    </w:p>
    <w:bookmarkEnd w:id="24"/>
    <w:p w14:paraId="06FECB3C">
      <w:pPr>
        <w:keepNext w:val="0"/>
        <w:keepLines w:val="0"/>
        <w:pageBreakBefore w:val="0"/>
        <w:widowControl w:val="0"/>
        <w:kinsoku/>
        <w:wordWrap/>
        <w:overflowPunct/>
        <w:topLinePunct w:val="0"/>
        <w:autoSpaceDE/>
        <w:autoSpaceDN/>
        <w:bidi w:val="0"/>
        <w:adjustRightInd/>
        <w:snapToGrid/>
        <w:spacing w:line="400" w:lineRule="exact"/>
        <w:ind w:firstLine="420"/>
        <w:textAlignment w:val="auto"/>
        <w:outlineLvl w:val="1"/>
        <w:rPr>
          <w:rFonts w:hint="default" w:hAnsi="DejaVu Math TeX Gyre" w:eastAsia="宋体" w:cs="Times New Roman"/>
          <w:i w:val="0"/>
          <w:sz w:val="21"/>
          <w:szCs w:val="21"/>
          <w:lang w:val="en-US" w:eastAsia="zh-CN"/>
        </w:rPr>
      </w:pPr>
      <w:bookmarkStart w:id="34" w:name="OLE_LINK66"/>
      <w:r>
        <w:rPr>
          <w:rFonts w:hint="default" w:hAnsi="DejaVu Math TeX Gyre" w:cs="Times New Roman"/>
          <w:i w:val="0"/>
          <w:sz w:val="21"/>
          <w:szCs w:val="21"/>
          <w:lang w:val="en-US" w:eastAsia="zh-CN"/>
        </w:rPr>
        <w:t>在算法初始化阶段，通过3.3节的方法生成初始种群，该种群作为当前种群启动后续的LrEA迭代进化流程。在每一轮迭代中，个体进化阶段综合运用3.4节定义的四种元进化算子，每类算子各生成</w:t>
      </w:r>
      <m:oMath>
        <m:r>
          <m:rPr/>
          <w:rPr>
            <w:rFonts w:hint="default" w:ascii="DejaVu Math TeX Gyre" w:hAnsi="DejaVu Math TeX Gyre" w:cs="Times New Roman"/>
            <w:sz w:val="21"/>
            <w:szCs w:val="21"/>
            <w:lang w:val="en-US" w:eastAsia="zh-CN"/>
          </w:rPr>
          <m:t>N/4</m:t>
        </m:r>
      </m:oMath>
      <w:r>
        <w:rPr>
          <w:rFonts w:hint="default" w:hAnsi="DejaVu Math TeX Gyre" w:cs="Times New Roman"/>
          <w:i w:val="0"/>
          <w:sz w:val="21"/>
          <w:szCs w:val="21"/>
          <w:lang w:val="en-US" w:eastAsia="zh-CN"/>
        </w:rPr>
        <w:t>个子代个体，共同构成规模为</w:t>
      </w:r>
      <m:oMath>
        <m:r>
          <m:rPr/>
          <w:rPr>
            <w:rFonts w:hint="default" w:ascii="DejaVu Math TeX Gyre" w:hAnsi="DejaVu Math TeX Gyre" w:cs="Times New Roman"/>
            <w:sz w:val="21"/>
            <w:szCs w:val="21"/>
            <w:lang w:val="en-US" w:eastAsia="zh-CN"/>
          </w:rPr>
          <m:t>N</m:t>
        </m:r>
      </m:oMath>
      <w:r>
        <w:rPr>
          <w:rFonts w:hint="default" w:hAnsi="DejaVu Math TeX Gyre" w:cs="Times New Roman"/>
          <w:i w:val="0"/>
          <w:sz w:val="21"/>
          <w:szCs w:val="21"/>
          <w:lang w:val="en-US" w:eastAsia="zh-CN"/>
        </w:rPr>
        <w:t>的子代种群。这些子代个体完成性能评估后，该子代种群将直接替换当前种群，进入下一次迭代循环。当算法运行过程中生成的个体总数达到预设的</w:t>
      </w:r>
      <m:oMath>
        <m:sSub>
          <m:sSubPr>
            <m:ctrlPr>
              <w:rPr>
                <w:rFonts w:ascii="DejaVu Math TeX Gyre" w:hAnsi="DejaVu Math TeX Gyre" w:cs="Times New Roman"/>
                <w:i/>
                <w:iCs w:val="0"/>
                <w:sz w:val="21"/>
                <w:szCs w:val="21"/>
                <w:lang w:val="en-US"/>
              </w:rPr>
            </m:ctrlPr>
          </m:sSubPr>
          <m:e>
            <m:r>
              <m:rPr/>
              <w:rPr>
                <w:rFonts w:hint="default" w:ascii="DejaVu Math TeX Gyre" w:hAnsi="DejaVu Math TeX Gyre" w:cs="Times New Roman"/>
                <w:sz w:val="21"/>
                <w:szCs w:val="21"/>
                <w:lang w:val="en-US" w:eastAsia="zh-CN"/>
              </w:rPr>
              <m:t>I</m:t>
            </m:r>
            <m:ctrlPr>
              <w:rPr>
                <w:rFonts w:ascii="DejaVu Math TeX Gyre" w:hAnsi="DejaVu Math TeX Gyre" w:cs="Times New Roman"/>
                <w:i/>
                <w:iCs w:val="0"/>
                <w:sz w:val="21"/>
                <w:szCs w:val="21"/>
                <w:lang w:val="en-US"/>
              </w:rPr>
            </m:ctrlPr>
          </m:e>
          <m:sub>
            <m:r>
              <m:rPr/>
              <w:rPr>
                <w:rFonts w:hint="default" w:ascii="DejaVu Math TeX Gyre" w:hAnsi="DejaVu Math TeX Gyre" w:cs="Times New Roman"/>
                <w:sz w:val="21"/>
                <w:szCs w:val="21"/>
                <w:lang w:val="en-US" w:eastAsia="zh-CN"/>
              </w:rPr>
              <m:t>max</m:t>
            </m:r>
            <m:ctrlPr>
              <w:rPr>
                <w:rFonts w:ascii="DejaVu Math TeX Gyre" w:hAnsi="DejaVu Math TeX Gyre" w:cs="Times New Roman"/>
                <w:i/>
                <w:iCs w:val="0"/>
                <w:sz w:val="21"/>
                <w:szCs w:val="21"/>
                <w:lang w:val="en-US"/>
              </w:rPr>
            </m:ctrlPr>
          </m:sub>
        </m:sSub>
      </m:oMath>
      <w:r>
        <w:rPr>
          <w:rFonts w:hint="eastAsia" w:hAnsi="DejaVu Math TeX Gyre" w:cs="Times New Roman"/>
          <w:i w:val="0"/>
          <w:iCs w:val="0"/>
          <w:sz w:val="21"/>
          <w:szCs w:val="21"/>
          <w:lang w:val="en-US"/>
        </w:rPr>
        <w:t>时，迭代终止</w:t>
      </w:r>
      <w:r>
        <w:rPr>
          <w:rFonts w:hint="eastAsia" w:hAnsi="DejaVu Math TeX Gyre" w:cs="Times New Roman"/>
          <w:i w:val="0"/>
          <w:iCs w:val="0"/>
          <w:sz w:val="21"/>
          <w:szCs w:val="21"/>
          <w:lang w:val="en-US" w:eastAsia="zh-CN"/>
        </w:rPr>
        <w:t>。</w:t>
      </w:r>
    </w:p>
    <w:bookmarkEnd w:id="17"/>
    <w:p w14:paraId="47E54487">
      <w:pPr>
        <w:keepNext w:val="0"/>
        <w:keepLines w:val="0"/>
        <w:pageBreakBefore w:val="0"/>
        <w:widowControl w:val="0"/>
        <w:kinsoku/>
        <w:wordWrap/>
        <w:overflowPunct/>
        <w:topLinePunct w:val="0"/>
        <w:autoSpaceDE/>
        <w:autoSpaceDN/>
        <w:bidi w:val="0"/>
        <w:adjustRightInd/>
        <w:snapToGrid/>
        <w:spacing w:before="156" w:beforeLines="50" w:line="400" w:lineRule="exact"/>
        <w:ind w:left="0" w:leftChars="0" w:firstLine="0" w:firstLineChars="0"/>
        <w:textAlignment w:val="auto"/>
        <w:rPr>
          <w:rFonts w:ascii="黑体" w:hAnsi="黑体" w:eastAsia="黑体" w:cs="Times New Roman"/>
          <w:sz w:val="28"/>
          <w:szCs w:val="28"/>
          <w14:ligatures w14:val="none"/>
        </w:rPr>
      </w:pPr>
      <w:r>
        <w:rPr>
          <w:rFonts w:hint="eastAsia" w:ascii="黑体" w:hAnsi="黑体" w:eastAsia="黑体" w:cs="Times New Roman"/>
          <w:sz w:val="28"/>
          <w:szCs w:val="28"/>
          <w:lang w:val="en-US" w:eastAsia="zh-CN"/>
          <w14:ligatures w14:val="none"/>
        </w:rPr>
        <w:t>4</w:t>
      </w:r>
      <w:r>
        <w:rPr>
          <w:rFonts w:ascii="黑体" w:hAnsi="黑体" w:eastAsia="黑体" w:cs="Times New Roman"/>
          <w:sz w:val="28"/>
          <w:szCs w:val="28"/>
          <w14:ligatures w14:val="none"/>
        </w:rPr>
        <w:t xml:space="preserve"> </w:t>
      </w:r>
      <w:r>
        <w:rPr>
          <w:rFonts w:hint="eastAsia" w:ascii="黑体" w:hAnsi="黑体" w:eastAsia="黑体" w:cs="Times New Roman"/>
          <w:sz w:val="28"/>
          <w:szCs w:val="28"/>
          <w14:ligatures w14:val="none"/>
        </w:rPr>
        <w:t>求解算法</w:t>
      </w:r>
    </w:p>
    <w:bookmarkEnd w:id="18"/>
    <w:p w14:paraId="0F771EB0">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eastAsia" w:eastAsia="宋体"/>
          <w:lang w:eastAsia="zh-CN"/>
        </w:rPr>
      </w:pPr>
      <w:r>
        <w:rPr>
          <w:rFonts w:hint="eastAsia"/>
        </w:rPr>
        <w:t>LrEA算法采用Python语言实现，所有测试均在搭载Apple M4处理器（10核CPU+10核GPU）及24GB统一内存的macOS Sequoia 15.5系统环境下完成。算法核心配置包括：选用DeepSeek-V3-0324大语言模型（默认参数），种群规模设定为20；每轮迭代中，四种元进化算子分别生成5个子代个体，当累计生成的启发式算子个体总数达到160时，算法终止运行。为全面评估算法性能，实验构建了包含48个实例的综合测试集，涵盖20个小规模实例（S集）、23个大规模实例（L集）以及5个专为评估LrEA不同进化阶段性能设计的</w:t>
      </w:r>
      <w:r>
        <w:rPr>
          <w:rFonts w:hint="eastAsia"/>
          <w:lang w:val="en-US" w:eastAsia="zh-CN"/>
        </w:rPr>
        <w:t>评估集</w:t>
      </w:r>
      <w:r>
        <w:rPr>
          <w:rFonts w:hint="eastAsia"/>
        </w:rPr>
        <w:t>（E集）。所有实例均采用“A_B”格式命名（如S_10表示节点数为10的小规模实例），数据集已公开发布于：</w:t>
      </w:r>
      <w:bookmarkEnd w:id="34"/>
      <w:r>
        <w:rPr>
          <w:rFonts w:hint="eastAsia"/>
        </w:rPr>
        <w:t>https://github.com/Go-own-way/</w:t>
      </w:r>
      <w:r>
        <w:rPr>
          <w:rFonts w:hint="eastAsia"/>
          <w:lang w:eastAsia="zh-CN"/>
        </w:rPr>
        <w:t>AO</w:t>
      </w:r>
      <w:r>
        <w:rPr>
          <w:rFonts w:hint="eastAsia"/>
          <w:lang w:val="en-US" w:eastAsia="zh-CN"/>
        </w:rPr>
        <w:t>P-</w:t>
      </w:r>
      <w:r>
        <w:rPr>
          <w:rFonts w:hint="eastAsia"/>
          <w:lang w:eastAsia="zh-CN"/>
        </w:rPr>
        <w:t>NP</w:t>
      </w:r>
      <w:r>
        <w:rPr>
          <w:rFonts w:hint="eastAsia"/>
        </w:rPr>
        <w:t>-instances</w:t>
      </w:r>
      <w:r>
        <w:rPr>
          <w:rFonts w:hint="eastAsia"/>
          <w:lang w:eastAsia="zh-CN"/>
        </w:rPr>
        <w:t>。</w:t>
      </w:r>
    </w:p>
    <w:p w14:paraId="0A543704">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default" w:ascii="Times New Roman" w:hAnsi="Times New Roman" w:eastAsia="宋体" w:cs="Times New Roman"/>
          <w:b/>
          <w:bCs/>
          <w:kern w:val="2"/>
          <w:sz w:val="24"/>
          <w:szCs w:val="24"/>
          <w:lang w:val="en-US" w:eastAsia="zh-CN"/>
          <w14:ligatures w14:val="none"/>
        </w:rPr>
      </w:pPr>
      <w:r>
        <w:rPr>
          <w:rFonts w:hint="eastAsia" w:eastAsia="宋体" w:cs="Times New Roman"/>
          <w:b/>
          <w:bCs/>
          <w:kern w:val="2"/>
          <w:sz w:val="24"/>
          <w:szCs w:val="24"/>
          <w:lang w:val="en-US" w:eastAsia="zh-CN"/>
          <w14:ligatures w14:val="none"/>
        </w:rPr>
        <w:t>4</w:t>
      </w:r>
      <w:r>
        <w:rPr>
          <w:rFonts w:hint="eastAsia" w:ascii="Times New Roman" w:hAnsi="Times New Roman" w:eastAsia="宋体" w:cs="Times New Roman"/>
          <w:b/>
          <w:bCs/>
          <w:kern w:val="2"/>
          <w:sz w:val="24"/>
          <w:szCs w:val="24"/>
          <w:lang w:val="en-US" w:eastAsia="zh-CN"/>
          <w14:ligatures w14:val="none"/>
        </w:rPr>
        <w:t xml:space="preserve">. </w:t>
      </w:r>
      <w:r>
        <w:rPr>
          <w:rFonts w:hint="eastAsia" w:eastAsia="宋体" w:cs="Times New Roman"/>
          <w:b/>
          <w:bCs/>
          <w:kern w:val="2"/>
          <w:sz w:val="24"/>
          <w:szCs w:val="24"/>
          <w:lang w:val="en-US" w:eastAsia="zh-CN"/>
          <w14:ligatures w14:val="none"/>
        </w:rPr>
        <w:t>1 核心组件贡献的消融实验</w:t>
      </w:r>
    </w:p>
    <w:p w14:paraId="0AEFE126">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default" w:hAnsi="DejaVu Math TeX Gyre" w:eastAsia="宋体" w:cs="Times New Roman"/>
          <w:i w:val="0"/>
          <w:sz w:val="21"/>
          <w:szCs w:val="21"/>
          <w:lang w:val="en-US" w:eastAsia="zh-CN"/>
        </w:rPr>
      </w:pPr>
      <w:r>
        <w:rPr>
          <w:rFonts w:hint="default" w:hAnsi="DejaVu Math TeX Gyre" w:eastAsia="宋体" w:cs="Times New Roman"/>
          <w:i w:val="0"/>
          <w:sz w:val="21"/>
          <w:szCs w:val="21"/>
          <w:lang w:val="en-US" w:eastAsia="zh-CN"/>
        </w:rPr>
        <w:t>为量化LrEA算法框架中各核心组件对性能的贡献，本节通过移除关键模块开展消融实验。构建了变体LrEA</w:t>
      </w:r>
      <w:r>
        <w:rPr>
          <w:rFonts w:hint="eastAsia" w:hAnsi="DejaVu Math TeX Gyre" w:eastAsia="宋体" w:cs="Times New Roman"/>
          <w:i w:val="0"/>
          <w:sz w:val="21"/>
          <w:szCs w:val="21"/>
          <w:lang w:val="en-US" w:eastAsia="zh-CN"/>
        </w:rPr>
        <w:t>\</w:t>
      </w:r>
      <w:r>
        <w:rPr>
          <w:rFonts w:hint="default" w:hAnsi="DejaVu Math TeX Gyre" w:eastAsia="宋体" w:cs="Times New Roman"/>
          <w:i w:val="0"/>
          <w:sz w:val="21"/>
          <w:szCs w:val="21"/>
          <w:lang w:val="en-US" w:eastAsia="zh-CN"/>
        </w:rPr>
        <w:t>O1至O4（分别移除结构重构、机制融合、参数调优、自适应增强元算子）、LrEA</w:t>
      </w:r>
      <w:r>
        <w:rPr>
          <w:rFonts w:hint="eastAsia" w:hAnsi="DejaVu Math TeX Gyre" w:eastAsia="宋体" w:cs="Times New Roman"/>
          <w:i w:val="0"/>
          <w:sz w:val="21"/>
          <w:szCs w:val="21"/>
          <w:lang w:val="en-US" w:eastAsia="zh-CN"/>
        </w:rPr>
        <w:t>\R</w:t>
      </w:r>
      <w:r>
        <w:rPr>
          <w:rFonts w:hint="default" w:hAnsi="DejaVu Math TeX Gyre" w:eastAsia="宋体" w:cs="Times New Roman"/>
          <w:i w:val="0"/>
          <w:sz w:val="21"/>
          <w:szCs w:val="21"/>
          <w:lang w:val="en-US" w:eastAsia="zh-CN"/>
        </w:rPr>
        <w:t>（移除反思</w:t>
      </w:r>
      <w:r>
        <w:rPr>
          <w:rFonts w:hint="eastAsia" w:hAnsi="DejaVu Math TeX Gyre" w:eastAsia="宋体" w:cs="Times New Roman"/>
          <w:i w:val="0"/>
          <w:sz w:val="21"/>
          <w:szCs w:val="21"/>
          <w:lang w:val="en-US" w:eastAsia="zh-CN"/>
        </w:rPr>
        <w:t>机制</w:t>
      </w:r>
      <w:r>
        <w:rPr>
          <w:rFonts w:hint="default" w:hAnsi="DejaVu Math TeX Gyre" w:eastAsia="宋体" w:cs="Times New Roman"/>
          <w:i w:val="0"/>
          <w:sz w:val="21"/>
          <w:szCs w:val="21"/>
          <w:lang w:val="en-US" w:eastAsia="zh-CN"/>
        </w:rPr>
        <w:t>）及LrEA</w:t>
      </w:r>
      <w:r>
        <w:rPr>
          <w:rFonts w:hint="eastAsia" w:hAnsi="DejaVu Math TeX Gyre" w:eastAsia="宋体" w:cs="Times New Roman"/>
          <w:i w:val="0"/>
          <w:sz w:val="21"/>
          <w:szCs w:val="21"/>
          <w:lang w:val="en-US" w:eastAsia="zh-CN"/>
        </w:rPr>
        <w:t>\P</w:t>
      </w:r>
      <w:r>
        <w:rPr>
          <w:rFonts w:hint="default" w:hAnsi="DejaVu Math TeX Gyre" w:eastAsia="宋体" w:cs="Times New Roman"/>
          <w:i w:val="0"/>
          <w:sz w:val="21"/>
          <w:szCs w:val="21"/>
          <w:lang w:val="en-US" w:eastAsia="zh-CN"/>
        </w:rPr>
        <w:t>（移除规划制定）。各变体在评估集上独立运行十次，实验结果如表1所示（Avg、Best、Std、CPU分别为平均目标函数值、最佳目标函数值、标准差、平均运行时间），其中</w:t>
      </w:r>
      <w:r>
        <w:rPr>
          <w:rFonts w:hint="eastAsia" w:hAnsi="DejaVu Math TeX Gyre" w:eastAsia="宋体" w:cs="Times New Roman"/>
          <w:i w:val="0"/>
          <w:sz w:val="21"/>
          <w:szCs w:val="21"/>
          <w:lang w:val="en-US" w:eastAsia="zh-CN"/>
        </w:rPr>
        <w:t>“</w:t>
      </w:r>
      <w:r>
        <w:rPr>
          <w:rFonts w:hint="default" w:hAnsi="DejaVu Math TeX Gyre" w:eastAsia="宋体" w:cs="Times New Roman"/>
          <w:i w:val="0"/>
          <w:sz w:val="21"/>
          <w:szCs w:val="21"/>
          <w:lang w:val="en-US" w:eastAsia="zh-CN"/>
        </w:rPr>
        <w:t>↑</w:t>
      </w:r>
      <w:r>
        <w:rPr>
          <w:rFonts w:hint="eastAsia" w:hAnsi="DejaVu Math TeX Gyre" w:eastAsia="宋体" w:cs="Times New Roman"/>
          <w:i w:val="0"/>
          <w:sz w:val="21"/>
          <w:szCs w:val="21"/>
          <w:lang w:val="en-US" w:eastAsia="zh-CN"/>
        </w:rPr>
        <w:t>”</w:t>
      </w:r>
      <w:r>
        <w:rPr>
          <w:rFonts w:hint="default" w:hAnsi="DejaVu Math TeX Gyre" w:eastAsia="宋体" w:cs="Times New Roman"/>
          <w:i w:val="0"/>
          <w:sz w:val="21"/>
          <w:szCs w:val="21"/>
          <w:lang w:val="en-US" w:eastAsia="zh-CN"/>
        </w:rPr>
        <w:t>表示指标越高越好，</w:t>
      </w:r>
      <w:r>
        <w:rPr>
          <w:rFonts w:hint="eastAsia" w:hAnsi="DejaVu Math TeX Gyre" w:eastAsia="宋体" w:cs="Times New Roman"/>
          <w:i w:val="0"/>
          <w:sz w:val="21"/>
          <w:szCs w:val="21"/>
          <w:lang w:val="en-US" w:eastAsia="zh-CN"/>
        </w:rPr>
        <w:t>“</w:t>
      </w:r>
      <w:r>
        <w:rPr>
          <w:rFonts w:hint="default" w:hAnsi="DejaVu Math TeX Gyre" w:eastAsia="宋体" w:cs="Times New Roman"/>
          <w:i w:val="0"/>
          <w:sz w:val="21"/>
          <w:szCs w:val="21"/>
          <w:lang w:val="en-US" w:eastAsia="zh-CN"/>
        </w:rPr>
        <w:t>↓</w:t>
      </w:r>
      <w:r>
        <w:rPr>
          <w:rFonts w:hint="eastAsia" w:hAnsi="DejaVu Math TeX Gyre" w:eastAsia="宋体" w:cs="Times New Roman"/>
          <w:i w:val="0"/>
          <w:sz w:val="21"/>
          <w:szCs w:val="21"/>
          <w:lang w:val="en-US" w:eastAsia="zh-CN"/>
        </w:rPr>
        <w:t>”</w:t>
      </w:r>
      <w:r>
        <w:rPr>
          <w:rFonts w:hint="default" w:hAnsi="DejaVu Math TeX Gyre" w:eastAsia="宋体" w:cs="Times New Roman"/>
          <w:i w:val="0"/>
          <w:sz w:val="21"/>
          <w:szCs w:val="21"/>
          <w:lang w:val="en-US" w:eastAsia="zh-CN"/>
        </w:rPr>
        <w:t>表示越低越好，括号内为相对LrEA的变化率。</w:t>
      </w:r>
    </w:p>
    <w:p w14:paraId="5324001D">
      <w:pPr>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ascii="Times New Roman Regular" w:hAnsi="Times New Roman Regular" w:eastAsia="宋体" w:cs="Times New Roman Regular"/>
          <w:b/>
          <w:bCs/>
          <w:i w:val="0"/>
          <w:sz w:val="18"/>
          <w:szCs w:val="18"/>
          <w:lang w:val="en-US" w:eastAsia="zh-CN"/>
        </w:rPr>
      </w:pPr>
      <w:r>
        <w:rPr>
          <w:rFonts w:hint="default" w:ascii="Times New Roman Regular" w:hAnsi="Times New Roman Regular" w:eastAsia="宋体" w:cs="Times New Roman Regular"/>
          <w:b/>
          <w:bCs/>
          <w:i w:val="0"/>
          <w:sz w:val="18"/>
          <w:szCs w:val="18"/>
          <w:lang w:val="en-US" w:eastAsia="zh-CN"/>
        </w:rPr>
        <w:t>表1. LrEA及其消融变体的性能对比</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17"/>
        <w:gridCol w:w="1249"/>
        <w:gridCol w:w="1297"/>
        <w:gridCol w:w="1218"/>
      </w:tblGrid>
      <w:tr w14:paraId="69A11CA2">
        <w:trPr>
          <w:jc w:val="center"/>
        </w:trPr>
        <w:tc>
          <w:tcPr>
            <w:tcW w:w="1217" w:type="dxa"/>
            <w:tcBorders>
              <w:top w:val="single" w:color="auto" w:sz="8" w:space="0"/>
              <w:left w:val="nil"/>
              <w:bottom w:val="single" w:color="000000" w:sz="8" w:space="0"/>
              <w:right w:val="nil"/>
            </w:tcBorders>
          </w:tcPr>
          <w:p w14:paraId="47BD3791">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消融变体</w:t>
            </w:r>
          </w:p>
        </w:tc>
        <w:tc>
          <w:tcPr>
            <w:tcW w:w="1217" w:type="dxa"/>
            <w:tcBorders>
              <w:top w:val="single" w:color="auto" w:sz="8" w:space="0"/>
              <w:left w:val="nil"/>
              <w:bottom w:val="single" w:color="000000" w:sz="8" w:space="0"/>
              <w:right w:val="nil"/>
            </w:tcBorders>
          </w:tcPr>
          <w:p w14:paraId="5997BF81">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移除组件</w:t>
            </w:r>
          </w:p>
        </w:tc>
        <w:tc>
          <w:tcPr>
            <w:tcW w:w="1217" w:type="dxa"/>
            <w:tcBorders>
              <w:top w:val="single" w:color="auto" w:sz="8" w:space="0"/>
              <w:left w:val="nil"/>
              <w:bottom w:val="single" w:color="000000" w:sz="8" w:space="0"/>
              <w:right w:val="nil"/>
            </w:tcBorders>
          </w:tcPr>
          <w:p w14:paraId="0942033D">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 xml:space="preserve">Avg </w:t>
            </w:r>
            <w:r>
              <w:rPr>
                <w:rFonts w:hint="default" w:hAnsi="DejaVu Math TeX Gyre" w:eastAsia="宋体" w:cs="Times New Roman"/>
                <w:i w:val="0"/>
                <w:sz w:val="21"/>
                <w:szCs w:val="21"/>
                <w:lang w:val="en-US" w:eastAsia="zh-CN"/>
              </w:rPr>
              <w:t>↑</w:t>
            </w:r>
          </w:p>
        </w:tc>
        <w:tc>
          <w:tcPr>
            <w:tcW w:w="1249" w:type="dxa"/>
            <w:tcBorders>
              <w:top w:val="single" w:color="auto" w:sz="8" w:space="0"/>
              <w:left w:val="nil"/>
              <w:bottom w:val="single" w:color="000000" w:sz="8" w:space="0"/>
              <w:right w:val="nil"/>
            </w:tcBorders>
          </w:tcPr>
          <w:p w14:paraId="00D5FFBA">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 xml:space="preserve">Best </w:t>
            </w:r>
            <w:r>
              <w:rPr>
                <w:rFonts w:hint="default" w:hAnsi="DejaVu Math TeX Gyre" w:eastAsia="宋体" w:cs="Times New Roman"/>
                <w:i w:val="0"/>
                <w:sz w:val="21"/>
                <w:szCs w:val="21"/>
                <w:lang w:val="en-US" w:eastAsia="zh-CN"/>
              </w:rPr>
              <w:t>↑</w:t>
            </w:r>
          </w:p>
        </w:tc>
        <w:tc>
          <w:tcPr>
            <w:tcW w:w="1297" w:type="dxa"/>
            <w:tcBorders>
              <w:top w:val="single" w:color="auto" w:sz="8" w:space="0"/>
              <w:left w:val="nil"/>
              <w:bottom w:val="single" w:color="000000" w:sz="8" w:space="0"/>
              <w:right w:val="nil"/>
            </w:tcBorders>
          </w:tcPr>
          <w:p w14:paraId="4BCE733B">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 xml:space="preserve">Std </w:t>
            </w:r>
            <w:r>
              <w:rPr>
                <w:rFonts w:hint="default" w:hAnsi="DejaVu Math TeX Gyre" w:eastAsia="宋体" w:cs="Times New Roman"/>
                <w:i w:val="0"/>
                <w:sz w:val="21"/>
                <w:szCs w:val="21"/>
                <w:lang w:val="en-US" w:eastAsia="zh-CN"/>
              </w:rPr>
              <w:t>↓</w:t>
            </w:r>
          </w:p>
        </w:tc>
        <w:tc>
          <w:tcPr>
            <w:tcW w:w="1218" w:type="dxa"/>
            <w:tcBorders>
              <w:top w:val="single" w:color="auto" w:sz="8" w:space="0"/>
              <w:left w:val="nil"/>
              <w:bottom w:val="single" w:color="000000" w:sz="8" w:space="0"/>
              <w:right w:val="nil"/>
            </w:tcBorders>
          </w:tcPr>
          <w:p w14:paraId="066E5087">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 xml:space="preserve">CPU/h </w:t>
            </w:r>
            <w:r>
              <w:rPr>
                <w:rFonts w:hint="default" w:hAnsi="DejaVu Math TeX Gyre" w:eastAsia="宋体" w:cs="Times New Roman"/>
                <w:i w:val="0"/>
                <w:sz w:val="21"/>
                <w:szCs w:val="21"/>
                <w:lang w:val="en-US" w:eastAsia="zh-CN"/>
              </w:rPr>
              <w:t>↓</w:t>
            </w:r>
          </w:p>
        </w:tc>
      </w:tr>
      <w:tr w14:paraId="04C4DD02">
        <w:trPr>
          <w:jc w:val="center"/>
        </w:trPr>
        <w:tc>
          <w:tcPr>
            <w:tcW w:w="1217" w:type="dxa"/>
            <w:tcBorders>
              <w:top w:val="single" w:color="000000" w:sz="8" w:space="0"/>
              <w:left w:val="nil"/>
              <w:bottom w:val="nil"/>
              <w:right w:val="nil"/>
            </w:tcBorders>
          </w:tcPr>
          <w:p w14:paraId="54694EF4">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LrEA（完整）</w:t>
            </w:r>
          </w:p>
        </w:tc>
        <w:tc>
          <w:tcPr>
            <w:tcW w:w="1217" w:type="dxa"/>
            <w:tcBorders>
              <w:top w:val="single" w:color="000000" w:sz="8" w:space="0"/>
              <w:left w:val="nil"/>
              <w:bottom w:val="nil"/>
              <w:right w:val="nil"/>
            </w:tcBorders>
          </w:tcPr>
          <w:p w14:paraId="7FFB679B">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无</w:t>
            </w:r>
          </w:p>
        </w:tc>
        <w:tc>
          <w:tcPr>
            <w:tcW w:w="1217" w:type="dxa"/>
            <w:tcBorders>
              <w:top w:val="single" w:color="000000" w:sz="8" w:space="0"/>
              <w:left w:val="nil"/>
              <w:bottom w:val="nil"/>
              <w:right w:val="nil"/>
            </w:tcBorders>
            <w:vAlign w:val="center"/>
          </w:tcPr>
          <w:p w14:paraId="741BCD77">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5651.06</w:t>
            </w:r>
          </w:p>
        </w:tc>
        <w:tc>
          <w:tcPr>
            <w:tcW w:w="1249" w:type="dxa"/>
            <w:tcBorders>
              <w:top w:val="single" w:color="000000" w:sz="8" w:space="0"/>
              <w:left w:val="nil"/>
              <w:bottom w:val="nil"/>
              <w:right w:val="nil"/>
            </w:tcBorders>
            <w:shd w:val="clear" w:color="auto" w:fill="auto"/>
            <w:vAlign w:val="center"/>
          </w:tcPr>
          <w:p w14:paraId="59781DF6">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5695.45</w:t>
            </w:r>
          </w:p>
        </w:tc>
        <w:tc>
          <w:tcPr>
            <w:tcW w:w="1297" w:type="dxa"/>
            <w:tcBorders>
              <w:top w:val="single" w:color="000000" w:sz="8" w:space="0"/>
              <w:left w:val="nil"/>
              <w:bottom w:val="nil"/>
              <w:right w:val="nil"/>
            </w:tcBorders>
            <w:shd w:val="clear" w:color="auto" w:fill="auto"/>
            <w:vAlign w:val="center"/>
          </w:tcPr>
          <w:p w14:paraId="7072577C">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19.1</w:t>
            </w:r>
            <w:r>
              <w:rPr>
                <w:rFonts w:hint="eastAsia" w:ascii="Times New Roman Regular" w:hAnsi="Times New Roman Regular" w:cs="Times New Roman Regular"/>
                <w:kern w:val="2"/>
                <w:sz w:val="18"/>
                <w:szCs w:val="18"/>
                <w:lang w:val="en-US" w:eastAsia="zh-CN"/>
              </w:rPr>
              <w:t>3</w:t>
            </w:r>
          </w:p>
        </w:tc>
        <w:tc>
          <w:tcPr>
            <w:tcW w:w="1218" w:type="dxa"/>
            <w:tcBorders>
              <w:top w:val="single" w:color="000000" w:sz="8" w:space="0"/>
              <w:left w:val="nil"/>
              <w:bottom w:val="nil"/>
              <w:right w:val="nil"/>
            </w:tcBorders>
            <w:vAlign w:val="center"/>
          </w:tcPr>
          <w:p w14:paraId="2E2BB9EF">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ascii="Times New Roman Regular" w:hAnsi="Times New Roman Regular" w:cs="Times New Roman Regular"/>
                <w:kern w:val="2"/>
                <w:sz w:val="18"/>
                <w:szCs w:val="18"/>
                <w:lang w:val="en-US" w:eastAsia="zh-CN"/>
              </w:rPr>
              <w:t>2.69</w:t>
            </w:r>
          </w:p>
        </w:tc>
      </w:tr>
      <w:tr w14:paraId="2B5F8EC6">
        <w:trPr>
          <w:jc w:val="center"/>
        </w:trPr>
        <w:tc>
          <w:tcPr>
            <w:tcW w:w="1217" w:type="dxa"/>
            <w:tcBorders>
              <w:top w:val="nil"/>
              <w:left w:val="nil"/>
              <w:bottom w:val="nil"/>
              <w:right w:val="nil"/>
            </w:tcBorders>
          </w:tcPr>
          <w:p w14:paraId="6B85C0BA">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default" w:hAnsi="DejaVu Math TeX Gyre" w:eastAsia="宋体" w:cs="Times New Roman"/>
                <w:i w:val="0"/>
                <w:sz w:val="18"/>
                <w:szCs w:val="18"/>
                <w:vertAlign w:val="baseline"/>
                <w:lang w:val="en-US" w:eastAsia="zh-CN"/>
              </w:rPr>
              <w:t>LrEA\O1</w:t>
            </w:r>
          </w:p>
        </w:tc>
        <w:tc>
          <w:tcPr>
            <w:tcW w:w="1217" w:type="dxa"/>
            <w:tcBorders>
              <w:top w:val="nil"/>
              <w:left w:val="nil"/>
              <w:bottom w:val="nil"/>
              <w:right w:val="nil"/>
            </w:tcBorders>
          </w:tcPr>
          <w:p w14:paraId="23CAA21F">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default" w:hAnsi="DejaVu Math TeX Gyre" w:eastAsia="宋体" w:cs="Times New Roman"/>
                <w:i w:val="0"/>
                <w:sz w:val="18"/>
                <w:szCs w:val="18"/>
                <w:vertAlign w:val="baseline"/>
                <w:lang w:val="en-US" w:eastAsia="zh-CN"/>
              </w:rPr>
              <w:t>结构重构</w:t>
            </w:r>
          </w:p>
        </w:tc>
        <w:tc>
          <w:tcPr>
            <w:tcW w:w="1217" w:type="dxa"/>
            <w:tcBorders>
              <w:top w:val="nil"/>
              <w:left w:val="nil"/>
              <w:bottom w:val="nil"/>
              <w:right w:val="nil"/>
            </w:tcBorders>
            <w:vAlign w:val="center"/>
          </w:tcPr>
          <w:p w14:paraId="0D34E4EB">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5633.97</w:t>
            </w:r>
          </w:p>
          <w:p w14:paraId="06C3D883">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(-0.30%)</w:t>
            </w:r>
          </w:p>
        </w:tc>
        <w:tc>
          <w:tcPr>
            <w:tcW w:w="1249" w:type="dxa"/>
            <w:tcBorders>
              <w:top w:val="nil"/>
              <w:left w:val="nil"/>
              <w:bottom w:val="nil"/>
              <w:right w:val="nil"/>
            </w:tcBorders>
            <w:vAlign w:val="center"/>
          </w:tcPr>
          <w:p w14:paraId="4E7C3E56">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5668.13</w:t>
            </w:r>
          </w:p>
          <w:p w14:paraId="2BAF5D3C">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(-0.48%)</w:t>
            </w:r>
          </w:p>
        </w:tc>
        <w:tc>
          <w:tcPr>
            <w:tcW w:w="1297" w:type="dxa"/>
            <w:tcBorders>
              <w:top w:val="nil"/>
              <w:left w:val="nil"/>
              <w:bottom w:val="nil"/>
              <w:right w:val="nil"/>
            </w:tcBorders>
            <w:vAlign w:val="center"/>
          </w:tcPr>
          <w:p w14:paraId="05DA1041">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29.78</w:t>
            </w:r>
          </w:p>
          <w:p w14:paraId="310155E4">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(+55.70%)</w:t>
            </w:r>
          </w:p>
        </w:tc>
        <w:tc>
          <w:tcPr>
            <w:tcW w:w="1218" w:type="dxa"/>
            <w:tcBorders>
              <w:top w:val="nil"/>
              <w:left w:val="nil"/>
              <w:bottom w:val="nil"/>
              <w:right w:val="nil"/>
            </w:tcBorders>
            <w:vAlign w:val="center"/>
          </w:tcPr>
          <w:p w14:paraId="224E3AC3">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eastAsia" w:ascii="Times New Roman Regular" w:hAnsi="Times New Roman Regular" w:cs="Times New Roman Regular"/>
                <w:kern w:val="2"/>
                <w:sz w:val="18"/>
                <w:szCs w:val="18"/>
                <w:lang w:val="en-US" w:eastAsia="zh-CN"/>
              </w:rPr>
            </w:pPr>
            <w:r>
              <w:rPr>
                <w:rFonts w:hint="eastAsia" w:ascii="Times New Roman Regular" w:hAnsi="Times New Roman Regular" w:cs="Times New Roman Regular"/>
                <w:kern w:val="2"/>
                <w:sz w:val="18"/>
                <w:szCs w:val="18"/>
                <w:lang w:val="en-US" w:eastAsia="zh-CN"/>
              </w:rPr>
              <w:t>2.62</w:t>
            </w:r>
          </w:p>
          <w:p w14:paraId="66D0D00B">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ascii="Times New Roman Regular" w:hAnsi="Times New Roman Regular" w:cs="Times New Roman Regular"/>
                <w:kern w:val="2"/>
                <w:sz w:val="18"/>
                <w:szCs w:val="18"/>
                <w:lang w:val="en-US" w:eastAsia="zh-CN"/>
              </w:rPr>
              <w:t>(-2.55%)</w:t>
            </w:r>
          </w:p>
        </w:tc>
      </w:tr>
      <w:tr w14:paraId="03D8B555">
        <w:trPr>
          <w:jc w:val="center"/>
        </w:trPr>
        <w:tc>
          <w:tcPr>
            <w:tcW w:w="1217" w:type="dxa"/>
            <w:tcBorders>
              <w:top w:val="nil"/>
              <w:left w:val="nil"/>
              <w:bottom w:val="nil"/>
              <w:right w:val="nil"/>
            </w:tcBorders>
          </w:tcPr>
          <w:p w14:paraId="2EC965D0">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default" w:hAnsi="DejaVu Math TeX Gyre" w:eastAsia="宋体" w:cs="Times New Roman"/>
                <w:i w:val="0"/>
                <w:sz w:val="18"/>
                <w:szCs w:val="18"/>
                <w:lang w:val="en-US" w:eastAsia="zh-CN"/>
              </w:rPr>
              <w:t>LrEA</w:t>
            </w:r>
            <w:r>
              <w:rPr>
                <w:rFonts w:hint="eastAsia" w:hAnsi="DejaVu Math TeX Gyre" w:eastAsia="宋体" w:cs="Times New Roman"/>
                <w:i w:val="0"/>
                <w:sz w:val="18"/>
                <w:szCs w:val="18"/>
                <w:lang w:val="en-US" w:eastAsia="zh-CN"/>
              </w:rPr>
              <w:t>\</w:t>
            </w:r>
            <w:r>
              <w:rPr>
                <w:rFonts w:hint="default" w:hAnsi="DejaVu Math TeX Gyre" w:eastAsia="宋体" w:cs="Times New Roman"/>
                <w:i w:val="0"/>
                <w:sz w:val="18"/>
                <w:szCs w:val="18"/>
                <w:lang w:val="en-US" w:eastAsia="zh-CN"/>
              </w:rPr>
              <w:t>O</w:t>
            </w:r>
            <w:r>
              <w:rPr>
                <w:rFonts w:hint="eastAsia" w:hAnsi="DejaVu Math TeX Gyre" w:eastAsia="宋体" w:cs="Times New Roman"/>
                <w:i w:val="0"/>
                <w:sz w:val="18"/>
                <w:szCs w:val="18"/>
                <w:lang w:val="en-US" w:eastAsia="zh-CN"/>
              </w:rPr>
              <w:t>2</w:t>
            </w:r>
          </w:p>
        </w:tc>
        <w:tc>
          <w:tcPr>
            <w:tcW w:w="1217" w:type="dxa"/>
            <w:tcBorders>
              <w:top w:val="nil"/>
              <w:left w:val="nil"/>
              <w:bottom w:val="nil"/>
              <w:right w:val="nil"/>
            </w:tcBorders>
          </w:tcPr>
          <w:p w14:paraId="6C343141">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default" w:hAnsi="DejaVu Math TeX Gyre" w:eastAsia="宋体" w:cs="Times New Roman"/>
                <w:i w:val="0"/>
                <w:sz w:val="18"/>
                <w:szCs w:val="18"/>
                <w:vertAlign w:val="baseline"/>
                <w:lang w:val="en-US" w:eastAsia="zh-CN"/>
              </w:rPr>
              <w:t>机制融合</w:t>
            </w:r>
          </w:p>
        </w:tc>
        <w:tc>
          <w:tcPr>
            <w:tcW w:w="1217" w:type="dxa"/>
            <w:tcBorders>
              <w:top w:val="nil"/>
              <w:left w:val="nil"/>
              <w:bottom w:val="nil"/>
              <w:right w:val="nil"/>
            </w:tcBorders>
            <w:shd w:val="clear" w:color="auto" w:fill="auto"/>
            <w:vAlign w:val="center"/>
          </w:tcPr>
          <w:p w14:paraId="63A1CEC7">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5633.77</w:t>
            </w:r>
          </w:p>
          <w:p w14:paraId="03D08593">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(-0.27%)</w:t>
            </w:r>
          </w:p>
        </w:tc>
        <w:tc>
          <w:tcPr>
            <w:tcW w:w="1249" w:type="dxa"/>
            <w:tcBorders>
              <w:top w:val="nil"/>
              <w:left w:val="nil"/>
              <w:bottom w:val="nil"/>
              <w:right w:val="nil"/>
            </w:tcBorders>
            <w:shd w:val="clear" w:color="auto" w:fill="auto"/>
            <w:vAlign w:val="center"/>
          </w:tcPr>
          <w:p w14:paraId="0257FBFD">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5669.64</w:t>
            </w:r>
          </w:p>
          <w:p w14:paraId="2E46DDE9">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(-0.50%)</w:t>
            </w:r>
          </w:p>
        </w:tc>
        <w:tc>
          <w:tcPr>
            <w:tcW w:w="1297" w:type="dxa"/>
            <w:tcBorders>
              <w:top w:val="nil"/>
              <w:left w:val="nil"/>
              <w:bottom w:val="nil"/>
              <w:right w:val="nil"/>
            </w:tcBorders>
            <w:shd w:val="clear" w:color="auto" w:fill="auto"/>
            <w:vAlign w:val="center"/>
          </w:tcPr>
          <w:p w14:paraId="3A6DF5A8">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21.0</w:t>
            </w:r>
            <w:r>
              <w:rPr>
                <w:rFonts w:hint="eastAsia" w:ascii="Times New Roman Regular" w:hAnsi="Times New Roman Regular" w:cs="Times New Roman Regular"/>
                <w:kern w:val="2"/>
                <w:sz w:val="18"/>
                <w:szCs w:val="18"/>
                <w:lang w:val="en-US" w:eastAsia="zh-CN"/>
              </w:rPr>
              <w:t>5</w:t>
            </w:r>
          </w:p>
          <w:p w14:paraId="4B32E27A">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(+10.03%)</w:t>
            </w:r>
          </w:p>
        </w:tc>
        <w:tc>
          <w:tcPr>
            <w:tcW w:w="1218" w:type="dxa"/>
            <w:tcBorders>
              <w:top w:val="nil"/>
              <w:left w:val="nil"/>
              <w:bottom w:val="nil"/>
              <w:right w:val="nil"/>
            </w:tcBorders>
            <w:vAlign w:val="center"/>
          </w:tcPr>
          <w:p w14:paraId="10DED9FD">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eastAsia" w:ascii="Times New Roman Regular" w:hAnsi="Times New Roman Regular" w:cs="Times New Roman Regular"/>
                <w:kern w:val="2"/>
                <w:sz w:val="18"/>
                <w:szCs w:val="18"/>
                <w:lang w:val="en-US" w:eastAsia="zh-CN"/>
              </w:rPr>
            </w:pPr>
            <w:r>
              <w:rPr>
                <w:rFonts w:hint="eastAsia" w:ascii="Times New Roman Regular" w:hAnsi="Times New Roman Regular" w:cs="Times New Roman Regular"/>
                <w:kern w:val="2"/>
                <w:sz w:val="18"/>
                <w:szCs w:val="18"/>
                <w:lang w:val="en-US" w:eastAsia="zh-CN"/>
              </w:rPr>
              <w:t>2.16</w:t>
            </w:r>
          </w:p>
          <w:p w14:paraId="10E57F50">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eastAsia" w:ascii="Times New Roman Regular" w:hAnsi="Times New Roman Regular" w:cs="Times New Roman Regular"/>
                <w:kern w:val="2"/>
                <w:sz w:val="18"/>
                <w:szCs w:val="18"/>
                <w:lang w:val="en-US" w:eastAsia="zh-CN"/>
              </w:rPr>
              <w:t>(-19.78%)</w:t>
            </w:r>
          </w:p>
        </w:tc>
      </w:tr>
      <w:tr w14:paraId="0C409938">
        <w:trPr>
          <w:jc w:val="center"/>
        </w:trPr>
        <w:tc>
          <w:tcPr>
            <w:tcW w:w="1217" w:type="dxa"/>
            <w:tcBorders>
              <w:top w:val="nil"/>
              <w:left w:val="nil"/>
              <w:bottom w:val="nil"/>
              <w:right w:val="nil"/>
            </w:tcBorders>
          </w:tcPr>
          <w:p w14:paraId="2EAB6588">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default" w:hAnsi="DejaVu Math TeX Gyre" w:eastAsia="宋体" w:cs="Times New Roman"/>
                <w:i w:val="0"/>
                <w:sz w:val="18"/>
                <w:szCs w:val="18"/>
                <w:vertAlign w:val="baseline"/>
                <w:lang w:val="en-US" w:eastAsia="zh-CN"/>
              </w:rPr>
              <w:t>LrEA\O</w:t>
            </w:r>
            <w:r>
              <w:rPr>
                <w:rFonts w:hint="eastAsia" w:hAnsi="DejaVu Math TeX Gyre" w:eastAsia="宋体" w:cs="Times New Roman"/>
                <w:i w:val="0"/>
                <w:sz w:val="18"/>
                <w:szCs w:val="18"/>
                <w:vertAlign w:val="baseline"/>
                <w:lang w:val="en-US" w:eastAsia="zh-CN"/>
              </w:rPr>
              <w:t>3</w:t>
            </w:r>
          </w:p>
        </w:tc>
        <w:tc>
          <w:tcPr>
            <w:tcW w:w="1217" w:type="dxa"/>
            <w:tcBorders>
              <w:top w:val="nil"/>
              <w:left w:val="nil"/>
              <w:bottom w:val="nil"/>
              <w:right w:val="nil"/>
            </w:tcBorders>
          </w:tcPr>
          <w:p w14:paraId="4988B3E4">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参数调优</w:t>
            </w:r>
          </w:p>
        </w:tc>
        <w:tc>
          <w:tcPr>
            <w:tcW w:w="1217" w:type="dxa"/>
            <w:tcBorders>
              <w:top w:val="nil"/>
              <w:left w:val="nil"/>
              <w:bottom w:val="nil"/>
              <w:right w:val="nil"/>
            </w:tcBorders>
            <w:shd w:val="clear" w:color="auto" w:fill="auto"/>
            <w:vAlign w:val="center"/>
          </w:tcPr>
          <w:p w14:paraId="59D7EF04">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5633.77</w:t>
            </w:r>
          </w:p>
          <w:p w14:paraId="446BAE9A">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(-0.31%)</w:t>
            </w:r>
          </w:p>
        </w:tc>
        <w:tc>
          <w:tcPr>
            <w:tcW w:w="1249" w:type="dxa"/>
            <w:tcBorders>
              <w:top w:val="nil"/>
              <w:left w:val="nil"/>
              <w:bottom w:val="nil"/>
              <w:right w:val="nil"/>
            </w:tcBorders>
            <w:shd w:val="clear" w:color="auto" w:fill="auto"/>
            <w:vAlign w:val="center"/>
          </w:tcPr>
          <w:p w14:paraId="00BD29E1">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5669.64</w:t>
            </w:r>
          </w:p>
          <w:p w14:paraId="2F455508">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(-0.45%)</w:t>
            </w:r>
          </w:p>
        </w:tc>
        <w:tc>
          <w:tcPr>
            <w:tcW w:w="1297" w:type="dxa"/>
            <w:tcBorders>
              <w:top w:val="nil"/>
              <w:left w:val="nil"/>
              <w:bottom w:val="nil"/>
              <w:right w:val="nil"/>
            </w:tcBorders>
            <w:shd w:val="clear" w:color="auto" w:fill="auto"/>
            <w:vAlign w:val="center"/>
          </w:tcPr>
          <w:p w14:paraId="0F075E75">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19.89</w:t>
            </w:r>
          </w:p>
          <w:p w14:paraId="5F785C48">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(+3.99%)</w:t>
            </w:r>
          </w:p>
        </w:tc>
        <w:tc>
          <w:tcPr>
            <w:tcW w:w="1218" w:type="dxa"/>
            <w:tcBorders>
              <w:top w:val="nil"/>
              <w:left w:val="nil"/>
              <w:bottom w:val="nil"/>
              <w:right w:val="nil"/>
            </w:tcBorders>
            <w:vAlign w:val="center"/>
          </w:tcPr>
          <w:p w14:paraId="6B8C2383">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eastAsia" w:ascii="Times New Roman Regular" w:hAnsi="Times New Roman Regular" w:cs="Times New Roman Regular"/>
                <w:kern w:val="2"/>
                <w:sz w:val="18"/>
                <w:szCs w:val="18"/>
                <w:lang w:val="en-US" w:eastAsia="zh-CN"/>
              </w:rPr>
            </w:pPr>
            <w:r>
              <w:rPr>
                <w:rFonts w:hint="eastAsia" w:ascii="Times New Roman Regular" w:hAnsi="Times New Roman Regular" w:cs="Times New Roman Regular"/>
                <w:kern w:val="2"/>
                <w:sz w:val="18"/>
                <w:szCs w:val="18"/>
                <w:lang w:val="en-US" w:eastAsia="zh-CN"/>
              </w:rPr>
              <w:t>2.52</w:t>
            </w:r>
          </w:p>
          <w:p w14:paraId="633B5F5D">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eastAsia" w:ascii="Times New Roman Regular" w:hAnsi="Times New Roman Regular" w:cs="Times New Roman Regular"/>
                <w:kern w:val="2"/>
                <w:sz w:val="18"/>
                <w:szCs w:val="18"/>
                <w:lang w:val="en-US" w:eastAsia="zh-CN"/>
              </w:rPr>
              <w:t>(-6.36%)</w:t>
            </w:r>
          </w:p>
        </w:tc>
      </w:tr>
      <w:tr w14:paraId="0065FD8B">
        <w:trPr>
          <w:jc w:val="center"/>
        </w:trPr>
        <w:tc>
          <w:tcPr>
            <w:tcW w:w="1217" w:type="dxa"/>
            <w:tcBorders>
              <w:top w:val="nil"/>
              <w:left w:val="nil"/>
              <w:bottom w:val="nil"/>
              <w:right w:val="nil"/>
            </w:tcBorders>
          </w:tcPr>
          <w:p w14:paraId="157A6866">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default" w:hAnsi="DejaVu Math TeX Gyre" w:eastAsia="宋体" w:cs="Times New Roman"/>
                <w:i w:val="0"/>
                <w:sz w:val="18"/>
                <w:szCs w:val="18"/>
                <w:vertAlign w:val="baseline"/>
                <w:lang w:val="en-US" w:eastAsia="zh-CN"/>
              </w:rPr>
              <w:t>LrEA\O</w:t>
            </w:r>
            <w:r>
              <w:rPr>
                <w:rFonts w:hint="eastAsia" w:hAnsi="DejaVu Math TeX Gyre" w:eastAsia="宋体" w:cs="Times New Roman"/>
                <w:i w:val="0"/>
                <w:sz w:val="18"/>
                <w:szCs w:val="18"/>
                <w:vertAlign w:val="baseline"/>
                <w:lang w:val="en-US" w:eastAsia="zh-CN"/>
              </w:rPr>
              <w:t>4</w:t>
            </w:r>
          </w:p>
        </w:tc>
        <w:tc>
          <w:tcPr>
            <w:tcW w:w="1217" w:type="dxa"/>
            <w:tcBorders>
              <w:top w:val="nil"/>
              <w:left w:val="nil"/>
              <w:bottom w:val="nil"/>
              <w:right w:val="nil"/>
            </w:tcBorders>
          </w:tcPr>
          <w:p w14:paraId="37263A5F">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自适应增强</w:t>
            </w:r>
          </w:p>
        </w:tc>
        <w:tc>
          <w:tcPr>
            <w:tcW w:w="1217" w:type="dxa"/>
            <w:tcBorders>
              <w:top w:val="nil"/>
              <w:left w:val="nil"/>
              <w:bottom w:val="nil"/>
              <w:right w:val="nil"/>
            </w:tcBorders>
            <w:shd w:val="clear" w:color="auto" w:fill="auto"/>
            <w:vAlign w:val="center"/>
          </w:tcPr>
          <w:p w14:paraId="0D464371">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5641.66</w:t>
            </w:r>
          </w:p>
          <w:p w14:paraId="02063D4A">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(-0.17%)</w:t>
            </w:r>
          </w:p>
        </w:tc>
        <w:tc>
          <w:tcPr>
            <w:tcW w:w="1249" w:type="dxa"/>
            <w:tcBorders>
              <w:top w:val="nil"/>
              <w:left w:val="nil"/>
              <w:bottom w:val="nil"/>
              <w:right w:val="nil"/>
            </w:tcBorders>
            <w:shd w:val="clear" w:color="auto" w:fill="auto"/>
            <w:vAlign w:val="center"/>
          </w:tcPr>
          <w:p w14:paraId="5603CF24">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5672.71</w:t>
            </w:r>
          </w:p>
          <w:p w14:paraId="4B875E5C">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(-0.40%)</w:t>
            </w:r>
          </w:p>
        </w:tc>
        <w:tc>
          <w:tcPr>
            <w:tcW w:w="1297" w:type="dxa"/>
            <w:tcBorders>
              <w:top w:val="nil"/>
              <w:left w:val="nil"/>
              <w:bottom w:val="nil"/>
              <w:right w:val="nil"/>
            </w:tcBorders>
            <w:shd w:val="clear" w:color="auto" w:fill="auto"/>
            <w:vAlign w:val="center"/>
          </w:tcPr>
          <w:p w14:paraId="4B704F31">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20.0</w:t>
            </w:r>
            <w:r>
              <w:rPr>
                <w:rFonts w:hint="eastAsia" w:ascii="Times New Roman Regular" w:hAnsi="Times New Roman Regular" w:cs="Times New Roman Regular"/>
                <w:kern w:val="2"/>
                <w:sz w:val="18"/>
                <w:szCs w:val="18"/>
                <w:lang w:val="en-US" w:eastAsia="zh-CN"/>
              </w:rPr>
              <w:t>5</w:t>
            </w:r>
          </w:p>
          <w:p w14:paraId="0671E3F3">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(+4.81%)</w:t>
            </w:r>
          </w:p>
        </w:tc>
        <w:tc>
          <w:tcPr>
            <w:tcW w:w="1218" w:type="dxa"/>
            <w:tcBorders>
              <w:top w:val="nil"/>
              <w:left w:val="nil"/>
              <w:bottom w:val="nil"/>
              <w:right w:val="nil"/>
            </w:tcBorders>
            <w:vAlign w:val="center"/>
          </w:tcPr>
          <w:p w14:paraId="3950A02D">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eastAsia" w:ascii="Times New Roman Regular" w:hAnsi="Times New Roman Regular" w:cs="Times New Roman Regular"/>
                <w:kern w:val="2"/>
                <w:sz w:val="18"/>
                <w:szCs w:val="18"/>
                <w:lang w:val="en-US" w:eastAsia="zh-CN"/>
              </w:rPr>
            </w:pPr>
            <w:r>
              <w:rPr>
                <w:rFonts w:hint="eastAsia" w:ascii="Times New Roman Regular" w:hAnsi="Times New Roman Regular" w:cs="Times New Roman Regular"/>
                <w:kern w:val="2"/>
                <w:sz w:val="18"/>
                <w:szCs w:val="18"/>
                <w:lang w:val="en-US" w:eastAsia="zh-CN"/>
              </w:rPr>
              <w:t>2.42</w:t>
            </w:r>
          </w:p>
          <w:p w14:paraId="5DB3D465">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eastAsia" w:ascii="Times New Roman Regular" w:hAnsi="Times New Roman Regular" w:cs="Times New Roman Regular"/>
                <w:kern w:val="2"/>
                <w:sz w:val="18"/>
                <w:szCs w:val="18"/>
                <w:lang w:val="en-US" w:eastAsia="zh-CN"/>
              </w:rPr>
              <w:t>(-10.12%)</w:t>
            </w:r>
          </w:p>
        </w:tc>
      </w:tr>
      <w:tr w14:paraId="05EA9092">
        <w:trPr>
          <w:jc w:val="center"/>
        </w:trPr>
        <w:tc>
          <w:tcPr>
            <w:tcW w:w="1217" w:type="dxa"/>
            <w:tcBorders>
              <w:top w:val="nil"/>
              <w:left w:val="nil"/>
              <w:bottom w:val="nil"/>
              <w:right w:val="nil"/>
            </w:tcBorders>
          </w:tcPr>
          <w:p w14:paraId="5FC9B560">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default" w:hAnsi="DejaVu Math TeX Gyre" w:eastAsia="宋体" w:cs="Times New Roman"/>
                <w:i w:val="0"/>
                <w:sz w:val="18"/>
                <w:szCs w:val="18"/>
                <w:vertAlign w:val="baseline"/>
                <w:lang w:val="en-US" w:eastAsia="zh-CN"/>
              </w:rPr>
              <w:t>LrEA\</w:t>
            </w:r>
            <w:r>
              <w:rPr>
                <w:rFonts w:hint="eastAsia" w:hAnsi="DejaVu Math TeX Gyre" w:eastAsia="宋体" w:cs="Times New Roman"/>
                <w:i w:val="0"/>
                <w:sz w:val="18"/>
                <w:szCs w:val="18"/>
                <w:vertAlign w:val="baseline"/>
                <w:lang w:val="en-US" w:eastAsia="zh-CN"/>
              </w:rPr>
              <w:t>R</w:t>
            </w:r>
          </w:p>
        </w:tc>
        <w:tc>
          <w:tcPr>
            <w:tcW w:w="1217" w:type="dxa"/>
            <w:tcBorders>
              <w:top w:val="nil"/>
              <w:left w:val="nil"/>
              <w:bottom w:val="nil"/>
              <w:right w:val="nil"/>
            </w:tcBorders>
          </w:tcPr>
          <w:p w14:paraId="53787B3F">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反思机制</w:t>
            </w:r>
          </w:p>
        </w:tc>
        <w:tc>
          <w:tcPr>
            <w:tcW w:w="1217" w:type="dxa"/>
            <w:tcBorders>
              <w:top w:val="nil"/>
              <w:left w:val="nil"/>
              <w:bottom w:val="nil"/>
              <w:right w:val="nil"/>
            </w:tcBorders>
            <w:shd w:val="clear" w:color="auto" w:fill="auto"/>
            <w:vAlign w:val="center"/>
          </w:tcPr>
          <w:p w14:paraId="24DDCE16">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5627.02</w:t>
            </w:r>
          </w:p>
          <w:p w14:paraId="74712D6B">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(-0.43%)</w:t>
            </w:r>
          </w:p>
        </w:tc>
        <w:tc>
          <w:tcPr>
            <w:tcW w:w="1249" w:type="dxa"/>
            <w:tcBorders>
              <w:top w:val="nil"/>
              <w:left w:val="nil"/>
              <w:bottom w:val="nil"/>
              <w:right w:val="nil"/>
            </w:tcBorders>
            <w:shd w:val="clear" w:color="auto" w:fill="auto"/>
            <w:vAlign w:val="center"/>
          </w:tcPr>
          <w:p w14:paraId="55C653C2">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5686.43</w:t>
            </w:r>
          </w:p>
          <w:p w14:paraId="0D2DC5DA">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(-0.16%)</w:t>
            </w:r>
          </w:p>
        </w:tc>
        <w:tc>
          <w:tcPr>
            <w:tcW w:w="1297" w:type="dxa"/>
            <w:tcBorders>
              <w:top w:val="nil"/>
              <w:left w:val="nil"/>
              <w:bottom w:val="nil"/>
              <w:right w:val="nil"/>
            </w:tcBorders>
            <w:shd w:val="clear" w:color="auto" w:fill="auto"/>
            <w:vAlign w:val="center"/>
          </w:tcPr>
          <w:p w14:paraId="1DB58814">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27.6</w:t>
            </w:r>
            <w:r>
              <w:rPr>
                <w:rFonts w:hint="eastAsia" w:ascii="Times New Roman Regular" w:hAnsi="Times New Roman Regular" w:cs="Times New Roman Regular"/>
                <w:kern w:val="2"/>
                <w:sz w:val="18"/>
                <w:szCs w:val="18"/>
                <w:lang w:val="en-US" w:eastAsia="zh-CN"/>
              </w:rPr>
              <w:t>7</w:t>
            </w:r>
          </w:p>
          <w:p w14:paraId="30EEAFA8">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(+44.64%)</w:t>
            </w:r>
          </w:p>
        </w:tc>
        <w:tc>
          <w:tcPr>
            <w:tcW w:w="1218" w:type="dxa"/>
            <w:tcBorders>
              <w:top w:val="nil"/>
              <w:left w:val="nil"/>
              <w:bottom w:val="nil"/>
              <w:right w:val="nil"/>
            </w:tcBorders>
            <w:vAlign w:val="center"/>
          </w:tcPr>
          <w:p w14:paraId="08E40F50">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eastAsia" w:ascii="Times New Roman Regular" w:hAnsi="Times New Roman Regular" w:cs="Times New Roman Regular"/>
                <w:kern w:val="2"/>
                <w:sz w:val="18"/>
                <w:szCs w:val="18"/>
                <w:lang w:val="en-US" w:eastAsia="zh-CN"/>
              </w:rPr>
            </w:pPr>
            <w:r>
              <w:rPr>
                <w:rFonts w:hint="eastAsia" w:ascii="Times New Roman Regular" w:hAnsi="Times New Roman Regular" w:cs="Times New Roman Regular"/>
                <w:kern w:val="2"/>
                <w:sz w:val="18"/>
                <w:szCs w:val="18"/>
                <w:lang w:val="en-US" w:eastAsia="zh-CN"/>
              </w:rPr>
              <w:t>2.67</w:t>
            </w:r>
          </w:p>
          <w:p w14:paraId="6B083126">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eastAsia" w:ascii="Times New Roman Regular" w:hAnsi="Times New Roman Regular" w:cs="Times New Roman Regular"/>
                <w:kern w:val="2"/>
                <w:sz w:val="18"/>
                <w:szCs w:val="18"/>
                <w:lang w:val="en-US" w:eastAsia="zh-CN"/>
              </w:rPr>
              <w:t>(-0.66%)</w:t>
            </w:r>
          </w:p>
        </w:tc>
      </w:tr>
      <w:tr w14:paraId="343FD3B6">
        <w:trPr>
          <w:jc w:val="center"/>
        </w:trPr>
        <w:tc>
          <w:tcPr>
            <w:tcW w:w="1217" w:type="dxa"/>
            <w:tcBorders>
              <w:top w:val="nil"/>
              <w:left w:val="nil"/>
              <w:bottom w:val="single" w:color="auto" w:sz="8" w:space="0"/>
              <w:right w:val="nil"/>
            </w:tcBorders>
          </w:tcPr>
          <w:p w14:paraId="1DA767C7">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default" w:hAnsi="DejaVu Math TeX Gyre" w:eastAsia="宋体" w:cs="Times New Roman"/>
                <w:i w:val="0"/>
                <w:sz w:val="18"/>
                <w:szCs w:val="18"/>
                <w:vertAlign w:val="baseline"/>
                <w:lang w:val="en-US" w:eastAsia="zh-CN"/>
              </w:rPr>
              <w:t>LrEA\</w:t>
            </w:r>
            <w:r>
              <w:rPr>
                <w:rFonts w:hint="eastAsia" w:hAnsi="DejaVu Math TeX Gyre" w:eastAsia="宋体" w:cs="Times New Roman"/>
                <w:i w:val="0"/>
                <w:sz w:val="18"/>
                <w:szCs w:val="18"/>
                <w:vertAlign w:val="baseline"/>
                <w:lang w:val="en-US" w:eastAsia="zh-CN"/>
              </w:rPr>
              <w:t>P</w:t>
            </w:r>
          </w:p>
        </w:tc>
        <w:tc>
          <w:tcPr>
            <w:tcW w:w="1217" w:type="dxa"/>
            <w:tcBorders>
              <w:top w:val="nil"/>
              <w:left w:val="nil"/>
              <w:bottom w:val="single" w:color="auto" w:sz="8" w:space="0"/>
              <w:right w:val="nil"/>
            </w:tcBorders>
          </w:tcPr>
          <w:p w14:paraId="741F7505">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hAnsi="DejaVu Math TeX Gyre" w:eastAsia="宋体" w:cs="Times New Roman"/>
                <w:i w:val="0"/>
                <w:sz w:val="18"/>
                <w:szCs w:val="18"/>
                <w:vertAlign w:val="baseline"/>
                <w:lang w:val="en-US" w:eastAsia="zh-CN"/>
              </w:rPr>
            </w:pPr>
            <w:r>
              <w:rPr>
                <w:rFonts w:hint="eastAsia" w:hAnsi="DejaVu Math TeX Gyre" w:eastAsia="宋体" w:cs="Times New Roman"/>
                <w:i w:val="0"/>
                <w:sz w:val="18"/>
                <w:szCs w:val="18"/>
                <w:vertAlign w:val="baseline"/>
                <w:lang w:val="en-US" w:eastAsia="zh-CN"/>
              </w:rPr>
              <w:t>规划制定</w:t>
            </w:r>
          </w:p>
        </w:tc>
        <w:tc>
          <w:tcPr>
            <w:tcW w:w="1217" w:type="dxa"/>
            <w:tcBorders>
              <w:top w:val="nil"/>
              <w:left w:val="nil"/>
              <w:bottom w:val="single" w:color="auto" w:sz="8" w:space="0"/>
              <w:right w:val="nil"/>
            </w:tcBorders>
            <w:shd w:val="clear" w:color="auto" w:fill="auto"/>
            <w:vAlign w:val="center"/>
          </w:tcPr>
          <w:p w14:paraId="4AA9E0B1">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5632.97</w:t>
            </w:r>
          </w:p>
          <w:p w14:paraId="005B9650">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(-0.32%)</w:t>
            </w:r>
          </w:p>
        </w:tc>
        <w:tc>
          <w:tcPr>
            <w:tcW w:w="1249" w:type="dxa"/>
            <w:tcBorders>
              <w:top w:val="nil"/>
              <w:left w:val="nil"/>
              <w:bottom w:val="single" w:color="auto" w:sz="8" w:space="0"/>
              <w:right w:val="nil"/>
            </w:tcBorders>
            <w:shd w:val="clear" w:color="auto" w:fill="auto"/>
            <w:vAlign w:val="center"/>
          </w:tcPr>
          <w:p w14:paraId="1A6CB405">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5669.77</w:t>
            </w:r>
          </w:p>
          <w:p w14:paraId="716E080D">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(-0.45%)</w:t>
            </w:r>
          </w:p>
        </w:tc>
        <w:tc>
          <w:tcPr>
            <w:tcW w:w="1297" w:type="dxa"/>
            <w:tcBorders>
              <w:top w:val="nil"/>
              <w:left w:val="nil"/>
              <w:bottom w:val="single" w:color="auto" w:sz="8" w:space="0"/>
              <w:right w:val="nil"/>
            </w:tcBorders>
            <w:shd w:val="clear" w:color="auto" w:fill="auto"/>
            <w:vAlign w:val="center"/>
          </w:tcPr>
          <w:p w14:paraId="3369113D">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21.41</w:t>
            </w:r>
          </w:p>
          <w:p w14:paraId="59B3B0B8">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default" w:ascii="Times New Roman Regular" w:hAnsi="Times New Roman Regular" w:cs="Times New Roman Regular"/>
                <w:kern w:val="2"/>
                <w:sz w:val="18"/>
                <w:szCs w:val="18"/>
                <w:lang w:val="en-US" w:eastAsia="zh-CN"/>
              </w:rPr>
              <w:t>(+11.96%)</w:t>
            </w:r>
          </w:p>
        </w:tc>
        <w:tc>
          <w:tcPr>
            <w:tcW w:w="1218" w:type="dxa"/>
            <w:tcBorders>
              <w:top w:val="nil"/>
              <w:left w:val="nil"/>
              <w:bottom w:val="single" w:color="auto" w:sz="8" w:space="0"/>
              <w:right w:val="nil"/>
            </w:tcBorders>
            <w:vAlign w:val="center"/>
          </w:tcPr>
          <w:p w14:paraId="6529B08F">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eastAsia" w:ascii="Times New Roman Regular" w:hAnsi="Times New Roman Regular" w:cs="Times New Roman Regular"/>
                <w:kern w:val="2"/>
                <w:sz w:val="18"/>
                <w:szCs w:val="18"/>
                <w:lang w:val="en-US" w:eastAsia="zh-CN"/>
              </w:rPr>
            </w:pPr>
            <w:r>
              <w:rPr>
                <w:rFonts w:hint="eastAsia" w:ascii="Times New Roman Regular" w:hAnsi="Times New Roman Regular" w:cs="Times New Roman Regular"/>
                <w:kern w:val="2"/>
                <w:sz w:val="18"/>
                <w:szCs w:val="18"/>
                <w:lang w:val="en-US" w:eastAsia="zh-CN"/>
              </w:rPr>
              <w:t>2.35</w:t>
            </w:r>
          </w:p>
          <w:p w14:paraId="5369DC15">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rPr>
                <w:rFonts w:hint="default" w:ascii="Times New Roman Regular" w:hAnsi="Times New Roman Regular" w:cs="Times New Roman Regular"/>
                <w:kern w:val="2"/>
                <w:sz w:val="18"/>
                <w:szCs w:val="18"/>
                <w:lang w:val="en-US" w:eastAsia="zh-CN"/>
              </w:rPr>
            </w:pPr>
            <w:r>
              <w:rPr>
                <w:rFonts w:hint="eastAsia" w:ascii="Times New Roman Regular" w:hAnsi="Times New Roman Regular" w:cs="Times New Roman Regular"/>
                <w:kern w:val="2"/>
                <w:sz w:val="18"/>
                <w:szCs w:val="18"/>
                <w:lang w:val="en-US" w:eastAsia="zh-CN"/>
              </w:rPr>
              <w:t>(-12.39%)</w:t>
            </w:r>
          </w:p>
        </w:tc>
      </w:tr>
    </w:tbl>
    <w:p w14:paraId="09B6558C">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hint="eastAsia" w:hAnsi="DejaVu Math TeX Gyre" w:cs="Times New Roman"/>
          <w:i w:val="0"/>
          <w:sz w:val="21"/>
          <w:szCs w:val="21"/>
          <w:lang w:val="en-US" w:eastAsia="zh-CN"/>
        </w:rPr>
      </w:pPr>
      <w:r>
        <w:rPr>
          <w:rFonts w:hint="eastAsia" w:hAnsi="DejaVu Math TeX Gyre" w:cs="Times New Roman"/>
          <w:i w:val="0"/>
          <w:sz w:val="21"/>
          <w:szCs w:val="21"/>
          <w:lang w:val="en-US" w:eastAsia="zh-CN"/>
        </w:rPr>
        <w:t>实验结果揭示了以下主要发现：（1）剔除任一模块后，Avg与Best指标呈现系统性下降，同时Std指标普遍上升，表明各模块对维持算法整体性能均具有实质性贡献。（2）反思机制是性价比最高的增益杠杆，以最少的时间增幅，获得最大的Avg增幅和排名第二的标准差降幅，凸显了跨代经验学习的显著价值。（3）规划制定模块带来了各项指标的显著增益（均排名前三），证明了其将模糊的进化意图转化为精确执行规划的能力。（4）四种元进化算子表现出了差异性。例如，结构重构元算子的移除带来了最大的Std增幅；机制融合元算子的移除导致了最大的Best降幅；而参数调优、自适应增强等精细化元算子的剔除，则产生了相对于其他算子更为温和的性能衰退。</w:t>
      </w:r>
    </w:p>
    <w:p w14:paraId="4DA04F91">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hAnsi="DejaVu Math TeX Gyre" w:cs="Times New Roman"/>
          <w:i w:val="0"/>
          <w:sz w:val="21"/>
          <w:szCs w:val="21"/>
          <w:lang w:val="en-US" w:eastAsia="zh-CN"/>
        </w:rPr>
      </w:pPr>
      <w:r>
        <w:rPr>
          <w:rFonts w:hint="eastAsia" w:hAnsi="DejaVu Math TeX Gyre" w:cs="Times New Roman"/>
          <w:i w:val="0"/>
          <w:sz w:val="21"/>
          <w:szCs w:val="21"/>
          <w:lang w:val="en-US" w:eastAsia="zh-CN"/>
        </w:rPr>
        <w:t>值得强调的是，上述各模块引入的时间开销仅作用于离线算子生成阶段，属于一次性预处理成本。LrMA 作为任务是自动化产出可复用的优质启发式算子，而非直接参与实时路径规划。一旦算子生成完毕，最终固化的求解器可在大量问题实例求解中重复调用，其一次性计算投入将被显著分摊。从实际应用价值来看，这些模块带来的性能提升，在路径规划场景中可能转化为更优风景路段，由此带来的用户体验增益，远超过算子生成阶段的额外耗时。</w:t>
      </w:r>
    </w:p>
    <w:p w14:paraId="6603FA8F">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hAnsi="DejaVu Math TeX Gyre" w:cs="Times New Roman"/>
          <w:i w:val="0"/>
          <w:sz w:val="21"/>
          <w:szCs w:val="21"/>
          <w:lang w:val="en-US" w:eastAsia="zh-CN"/>
        </w:rPr>
      </w:pPr>
      <w:r>
        <w:rPr>
          <w:rFonts w:hint="eastAsia" w:eastAsia="宋体" w:cs="Times New Roman"/>
          <w:b/>
          <w:bCs/>
          <w:kern w:val="2"/>
          <w:sz w:val="24"/>
          <w:szCs w:val="24"/>
          <w:lang w:val="en-US" w:eastAsia="zh-CN"/>
          <w14:ligatures w14:val="none"/>
        </w:rPr>
        <w:t>4</w:t>
      </w:r>
      <w:r>
        <w:rPr>
          <w:rFonts w:hint="eastAsia" w:ascii="Times New Roman" w:hAnsi="Times New Roman" w:eastAsia="宋体" w:cs="Times New Roman"/>
          <w:b/>
          <w:bCs/>
          <w:kern w:val="2"/>
          <w:sz w:val="24"/>
          <w:szCs w:val="24"/>
          <w:lang w:val="en-US" w:eastAsia="zh-CN"/>
          <w14:ligatures w14:val="none"/>
        </w:rPr>
        <w:t xml:space="preserve">. </w:t>
      </w:r>
      <w:r>
        <w:rPr>
          <w:rFonts w:hint="eastAsia" w:eastAsia="宋体" w:cs="Times New Roman"/>
          <w:b/>
          <w:bCs/>
          <w:kern w:val="2"/>
          <w:sz w:val="24"/>
          <w:szCs w:val="24"/>
          <w:lang w:val="en-US" w:eastAsia="zh-CN"/>
          <w14:ligatures w14:val="none"/>
        </w:rPr>
        <w:t>2 跨LLM后端的鲁棒性分析</w:t>
      </w:r>
    </w:p>
    <w:p w14:paraId="5D3E850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hAnsi="DejaVu Math TeX Gyre" w:cs="Times New Roman"/>
          <w:i w:val="0"/>
          <w:sz w:val="21"/>
          <w:szCs w:val="21"/>
          <w:lang w:val="en-US" w:eastAsia="zh-CN"/>
        </w:rPr>
      </w:pPr>
      <w:r>
        <w:rPr>
          <w:rFonts w:hint="eastAsia" w:hAnsi="DejaVu Math TeX Gyre" w:cs="Times New Roman"/>
          <w:i w:val="0"/>
          <w:sz w:val="21"/>
          <w:szCs w:val="21"/>
          <w:lang w:val="en-US" w:eastAsia="zh-CN"/>
        </w:rPr>
        <w:t>为评估LrEA框架对后端LLM的依赖程度，并区分框架自身贡献与模型固有能力的边界，本节选取四个在公开代码生成基准测试中表现相近的开源LLM作为后端：DeepSeek-V3-0324（默认配置）、Doubao-seed-1-6-flash-250828、Moonshot-Kimi-K2-Instruct及Qwen-flash-2025-07-28。每个模型驱动的LrEA变体均在完整测试集上独立运行10次，以总吸引力得分为评价指标。</w:t>
      </w:r>
    </w:p>
    <w:tbl>
      <w:tblPr>
        <w:tblStyle w:val="21"/>
        <w:tblW w:w="0" w:type="auto"/>
        <w:tblInd w:w="0" w:type="dxa"/>
        <w:tblBorders>
          <w:top w:val="none" w:color="auto" w:sz="4" w:space="0"/>
          <w:left w:val="none" w:color="auto" w:sz="4" w:space="0"/>
          <w:bottom w:val="none" w:color="auto" w:sz="4" w:space="0"/>
          <w:right w:val="none" w:color="auto" w:sz="4" w:space="0"/>
          <w:insideH w:val="none" w:color="auto" w:sz="4" w:space="0"/>
          <w:insideV w:val="none" w:color="auto" w:sz="4" w:space="0"/>
        </w:tblBorders>
        <w:shd w:val="clear" w:color="auto" w:fill="auto"/>
        <w:tblLayout w:type="autofit"/>
        <w:tblCellMar>
          <w:top w:w="0" w:type="dxa"/>
          <w:left w:w="108" w:type="dxa"/>
          <w:bottom w:w="0" w:type="dxa"/>
          <w:right w:w="108" w:type="dxa"/>
        </w:tblCellMar>
      </w:tblPr>
      <w:tblGrid>
        <w:gridCol w:w="8296"/>
      </w:tblGrid>
      <w:tr w14:paraId="050376BA">
        <w:tc>
          <w:tcPr>
            <w:tcW w:w="8296" w:type="dxa"/>
            <w:shd w:val="clear" w:color="auto" w:fill="auto"/>
            <w:vAlign w:val="center"/>
          </w:tcPr>
          <w:p w14:paraId="4D2BFF07">
            <w:pPr>
              <w:keepNext w:val="0"/>
              <w:keepLines w:val="0"/>
              <w:pageBreakBefore w:val="0"/>
              <w:widowControl w:val="0"/>
              <w:suppressLineNumbers w:val="0"/>
              <w:kinsoku/>
              <w:wordWrap/>
              <w:overflowPunct/>
              <w:topLinePunct w:val="0"/>
              <w:autoSpaceDE/>
              <w:autoSpaceDN/>
              <w:bidi w:val="0"/>
              <w:adjustRightInd/>
              <w:spacing w:before="0" w:beforeAutospacing="0" w:after="0" w:afterAutospacing="0" w:line="360" w:lineRule="auto"/>
              <w:ind w:left="0" w:right="0" w:firstLine="0" w:firstLineChars="0"/>
              <w:jc w:val="center"/>
              <w:textAlignment w:val="auto"/>
              <w:rPr>
                <w:rFonts w:hint="eastAsia"/>
                <w:lang w:val="en-US"/>
              </w:rPr>
            </w:pPr>
            <w:r>
              <w:rPr>
                <w:rFonts w:hint="eastAsia" w:eastAsia="宋体"/>
                <w:kern w:val="2"/>
                <w:sz w:val="18"/>
                <w:szCs w:val="18"/>
                <w:lang w:eastAsia="zh-CN"/>
              </w:rPr>
              <w:drawing>
                <wp:inline distT="0" distB="0" distL="114300" distR="114300">
                  <wp:extent cx="3470275" cy="2794635"/>
                  <wp:effectExtent l="0" t="0" r="9525" b="24765"/>
                  <wp:docPr id="28" name="图片 28" descr="llm 泛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lm 泛化"/>
                          <pic:cNvPicPr>
                            <a:picLocks noChangeAspect="1"/>
                          </pic:cNvPicPr>
                        </pic:nvPicPr>
                        <pic:blipFill>
                          <a:blip r:embed="rId22">
                            <a:extLst>
                              <a:ext uri="{96DAC541-7B7A-43D3-8B79-37D633B846F1}">
                                <asvg:svgBlip xmlns:asvg="http://schemas.microsoft.com/office/drawing/2016/SVG/main" r:embed="rId23"/>
                              </a:ext>
                            </a:extLst>
                          </a:blip>
                          <a:srcRect l="3891" t="35933" r="42937" b="3488"/>
                          <a:stretch>
                            <a:fillRect/>
                          </a:stretch>
                        </pic:blipFill>
                        <pic:spPr>
                          <a:xfrm>
                            <a:off x="0" y="0"/>
                            <a:ext cx="3470275" cy="2794635"/>
                          </a:xfrm>
                          <a:prstGeom prst="rect">
                            <a:avLst/>
                          </a:prstGeom>
                        </pic:spPr>
                      </pic:pic>
                    </a:graphicData>
                  </a:graphic>
                </wp:inline>
              </w:drawing>
            </w:r>
          </w:p>
        </w:tc>
      </w:tr>
      <w:tr w14:paraId="33CAC710">
        <w:tc>
          <w:tcPr>
            <w:tcW w:w="8296" w:type="dxa"/>
            <w:shd w:val="clear" w:color="auto" w:fill="auto"/>
            <w:vAlign w:val="center"/>
          </w:tcPr>
          <w:p w14:paraId="442471F2">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lang w:val="en-US"/>
              </w:rPr>
            </w:pPr>
            <w:r>
              <w:rPr>
                <w:rFonts w:hint="eastAsia" w:ascii="Times New Roman" w:hAnsi="Times New Roman" w:eastAsia="宋体" w:cs="宋体"/>
                <w:b/>
                <w:bCs/>
                <w:kern w:val="0"/>
                <w:sz w:val="18"/>
                <w:szCs w:val="18"/>
                <w:lang w:val="en-US" w:eastAsia="zh-CN" w:bidi="ar"/>
              </w:rPr>
              <w:t>图</w:t>
            </w:r>
            <w:r>
              <w:rPr>
                <w:rFonts w:hint="eastAsia" w:cs="宋体"/>
                <w:b/>
                <w:bCs/>
                <w:kern w:val="0"/>
                <w:sz w:val="18"/>
                <w:szCs w:val="18"/>
                <w:lang w:val="en-US" w:eastAsia="zh-CN" w:bidi="ar"/>
              </w:rPr>
              <w:t>5. 不同后端LLM下LrEA的收敛曲线</w:t>
            </w:r>
          </w:p>
        </w:tc>
      </w:tr>
      <w:bookmarkEnd w:id="1"/>
      <w:bookmarkEnd w:id="2"/>
      <w:bookmarkEnd w:id="3"/>
      <w:bookmarkEnd w:id="4"/>
    </w:tbl>
    <w:p w14:paraId="5AE82904">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hAnsi="DejaVu Math TeX Gyre" w:cs="Times New Roman"/>
          <w:i w:val="0"/>
          <w:sz w:val="21"/>
          <w:szCs w:val="21"/>
          <w:lang w:val="en-US" w:eastAsia="zh-CN"/>
        </w:rPr>
      </w:pPr>
      <w:r>
        <w:rPr>
          <w:rFonts w:hint="eastAsia" w:hAnsi="DejaVu Math TeX Gyre" w:cs="Times New Roman"/>
          <w:i w:val="0"/>
          <w:sz w:val="21"/>
          <w:szCs w:val="21"/>
          <w:lang w:val="en-US" w:eastAsia="zh-CN"/>
        </w:rPr>
        <w:t>图5展示了不同后端LLM下LrEA的收敛曲线，横轴表示评估次数（即生成算子的总数），纵轴为目标函数值。所有曲线均表现出快速上升并迅速收敛至</w:t>
      </w:r>
      <w:r>
        <w:rPr>
          <w:rFonts w:hint="eastAsia" w:hAnsi="DejaVu Math TeX Gyre" w:cs="Times New Roman"/>
          <w:i w:val="0"/>
          <w:sz w:val="21"/>
          <w:szCs w:val="21"/>
          <w:highlight w:val="none"/>
          <w:lang w:val="en-US" w:eastAsia="zh-CN"/>
        </w:rPr>
        <w:t>[5656, 5670]区间的特征，表明LrEA在不同后端LLM上的优化过程具有高度一致性。尽管最终性能存在细微差异，但其收敛趋势和稳定性保持一致，体现了框架在不同LLM支持下的稳健行为。值得注意的是，各模型变体的最终性能排序与这些模型在公开代码生成基准测试中的表现吻合：DeepSeek-V3-0324表现最优，其次为Qwen-flash，Doubao-seed与Moonshot-Kimi-K2-Instruct相对略低。这一对应关系说明，虽然LrEA的性能上限仍由后端LLM的固有能力决定，但其核心优化机制能够有效利用不同模型的能力，在保证算法稳定性的前提下实现性能最大</w:t>
      </w:r>
      <w:r>
        <w:rPr>
          <w:rFonts w:hint="eastAsia" w:hAnsi="DejaVu Math TeX Gyre" w:cs="Times New Roman"/>
          <w:i w:val="0"/>
          <w:sz w:val="21"/>
          <w:szCs w:val="21"/>
          <w:lang w:val="en-US" w:eastAsia="zh-CN"/>
        </w:rPr>
        <w:t>化。</w:t>
      </w:r>
    </w:p>
    <w:p w14:paraId="4BF9485E">
      <w:pPr>
        <w:keepNext w:val="0"/>
        <w:keepLines w:val="0"/>
        <w:pageBreakBefore w:val="0"/>
        <w:widowControl w:val="0"/>
        <w:kinsoku/>
        <w:wordWrap/>
        <w:overflowPunct/>
        <w:topLinePunct w:val="0"/>
        <w:autoSpaceDE/>
        <w:autoSpaceDN/>
        <w:bidi w:val="0"/>
        <w:adjustRightInd/>
        <w:snapToGrid/>
        <w:spacing w:line="400" w:lineRule="exact"/>
        <w:textAlignment w:val="auto"/>
        <w:rPr>
          <w:rFonts w:ascii="黑体" w:hAnsi="黑体" w:eastAsia="黑体" w:cs="Times New Roman"/>
          <w:sz w:val="28"/>
          <w:szCs w:val="28"/>
        </w:rPr>
      </w:pPr>
      <w:r>
        <w:rPr>
          <w:rFonts w:hint="eastAsia" w:hAnsi="DejaVu Math TeX Gyre" w:cs="Times New Roman"/>
          <w:i w:val="0"/>
          <w:sz w:val="21"/>
          <w:szCs w:val="21"/>
          <w:lang w:val="en-US" w:eastAsia="zh-CN"/>
        </w:rPr>
        <w:t>上述结果为LrEA具备后端无关性提供了经验证据：无论选用何种后端模型，均可观察到相似的优化路径与收敛特性。这一特性赋予框架“即插即用”的自适应能力——在快速原型开发阶段，可选择性能达标且易于获取的轻量级模型；当追求最优求解质量时，则可通过更换高性能模型实现进一步提升，且无需修改框架核心逻辑。</w:t>
      </w:r>
    </w:p>
    <w:p w14:paraId="1774DB3C">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default" w:hAnsi="DejaVu Math TeX Gyre" w:cs="Times New Roman"/>
          <w:i w:val="0"/>
          <w:sz w:val="21"/>
          <w:szCs w:val="21"/>
          <w:lang w:val="en-US" w:eastAsia="zh-CN"/>
        </w:rPr>
      </w:pPr>
      <w:r>
        <w:rPr>
          <w:rFonts w:hint="eastAsia" w:eastAsia="宋体" w:cs="Times New Roman"/>
          <w:b/>
          <w:bCs/>
          <w:kern w:val="2"/>
          <w:sz w:val="24"/>
          <w:szCs w:val="24"/>
          <w:lang w:val="en-US" w:eastAsia="zh-CN"/>
          <w14:ligatures w14:val="none"/>
        </w:rPr>
        <w:t>4</w:t>
      </w:r>
      <w:r>
        <w:rPr>
          <w:rFonts w:hint="eastAsia" w:ascii="Times New Roman" w:hAnsi="Times New Roman" w:eastAsia="宋体" w:cs="Times New Roman"/>
          <w:b/>
          <w:bCs/>
          <w:kern w:val="2"/>
          <w:sz w:val="24"/>
          <w:szCs w:val="24"/>
          <w:lang w:val="en-US" w:eastAsia="zh-CN"/>
          <w14:ligatures w14:val="none"/>
        </w:rPr>
        <w:t xml:space="preserve">. </w:t>
      </w:r>
      <w:r>
        <w:rPr>
          <w:rFonts w:hint="eastAsia" w:eastAsia="宋体" w:cs="Times New Roman"/>
          <w:b/>
          <w:bCs/>
          <w:kern w:val="2"/>
          <w:sz w:val="24"/>
          <w:szCs w:val="24"/>
          <w:lang w:val="en-US" w:eastAsia="zh-CN"/>
          <w14:ligatures w14:val="none"/>
        </w:rPr>
        <w:t>4 AONP算法基准测试</w:t>
      </w:r>
    </w:p>
    <w:p w14:paraId="4F372BEA">
      <w:pPr>
        <w:keepNext w:val="0"/>
        <w:keepLines w:val="0"/>
        <w:pageBreakBefore w:val="0"/>
        <w:widowControl w:val="0"/>
        <w:suppressLineNumbers w:val="0"/>
        <w:kinsoku/>
        <w:wordWrap/>
        <w:overflowPunct/>
        <w:topLinePunct w:val="0"/>
        <w:autoSpaceDE/>
        <w:autoSpaceDN/>
        <w:bidi w:val="0"/>
        <w:adjustRightInd/>
        <w:snapToGrid/>
        <w:spacing w:line="400" w:lineRule="exact"/>
        <w:jc w:val="both"/>
        <w:textAlignment w:val="auto"/>
        <w:rPr>
          <w:rFonts w:hint="eastAsia" w:eastAsia="宋体"/>
          <w:lang w:eastAsia="zh-CN"/>
        </w:rPr>
      </w:pPr>
      <w:r>
        <w:rPr>
          <w:rFonts w:hint="eastAsia" w:eastAsia="宋体"/>
          <w:lang w:eastAsia="zh-CN"/>
        </w:rPr>
        <w:t>为验证LrEA生成算法在求解AONP问题中的性能，本研究将LrEA生成的算子集成至3.1节所述的简单进化框架中，替换手工设计算子，构建增强型算法并命名为LrEA-EA。实验选取四种方法作为基准开展对比测试：以Gurobi作为小规模算例的精确求解器；Simple-EA（3.1节提出的简单进化算法）；以及当前最优的LLM增强启发式算法自动生成框架EoH</w:t>
      </w:r>
      <w:r>
        <w:rPr>
          <w:rFonts w:hint="eastAsia" w:eastAsia="宋体"/>
          <w:vertAlign w:val="superscript"/>
          <w:lang w:eastAsia="zh-CN"/>
        </w:rPr>
        <w:t>[14]</w:t>
      </w:r>
      <w:r>
        <w:rPr>
          <w:rFonts w:hint="eastAsia" w:eastAsia="宋体"/>
          <w:lang w:eastAsia="zh-CN"/>
        </w:rPr>
        <w:t>和ReEvo</w:t>
      </w:r>
      <w:r>
        <w:rPr>
          <w:rFonts w:hint="eastAsia" w:eastAsia="宋体"/>
          <w:vertAlign w:val="superscript"/>
          <w:lang w:eastAsia="zh-CN"/>
        </w:rPr>
        <w:t>[15]</w:t>
      </w:r>
      <w:r>
        <w:rPr>
          <w:rFonts w:hint="eastAsia" w:eastAsia="宋体"/>
          <w:lang w:eastAsia="zh-CN"/>
        </w:rPr>
        <w:t>生成的EoH-EA、ReEvo-EA。各算法在每个算例独立运行10次，结果汇总于表2（小规模算例）与表3（大规模算例），报告最优值（Best）、平均值（Avg）、标准差（Std）及计算耗时（CPU/s），并通过成对统计对比（胜场数#Wins、平局数#Ties、负场数#Losses）和Wilcoxon符号秩检验（P值）分析显著性。</w:t>
      </w:r>
    </w:p>
    <w:p w14:paraId="0A8EF2F9">
      <w:pPr>
        <w:keepNext w:val="0"/>
        <w:keepLines w:val="0"/>
        <w:pageBreakBefore w:val="0"/>
        <w:widowControl w:val="0"/>
        <w:suppressLineNumbers w:val="0"/>
        <w:kinsoku/>
        <w:wordWrap/>
        <w:overflowPunct/>
        <w:topLinePunct w:val="0"/>
        <w:autoSpaceDE/>
        <w:autoSpaceDN/>
        <w:bidi w:val="0"/>
        <w:adjustRightInd/>
        <w:snapToGrid/>
        <w:spacing w:line="400" w:lineRule="exact"/>
        <w:jc w:val="both"/>
        <w:textAlignment w:val="auto"/>
        <w:rPr>
          <w:rFonts w:hint="eastAsia" w:eastAsia="宋体"/>
          <w:lang w:eastAsia="zh-CN"/>
        </w:rPr>
      </w:pPr>
      <w:r>
        <w:rPr>
          <w:rFonts w:hint="eastAsia" w:eastAsia="宋体"/>
          <w:lang w:eastAsia="zh-CN"/>
        </w:rPr>
        <w:t>以Gurobi求解的精确解为基准，LrEA-EA的平均求解结果相对</w:t>
      </w:r>
      <w:r>
        <w:rPr>
          <w:rFonts w:hint="eastAsia" w:eastAsia="宋体"/>
          <w:lang w:val="en-US" w:eastAsia="zh-CN"/>
        </w:rPr>
        <w:t>前者</w:t>
      </w:r>
      <w:r>
        <w:rPr>
          <w:rFonts w:hint="eastAsia" w:eastAsia="宋体"/>
          <w:lang w:eastAsia="zh-CN"/>
        </w:rPr>
        <w:t>偏差仅0.58%，表明其在小规模问题上具备逼近理论最优的能力。在启发式算法横向对比中，LrEA-EA展现出解质量与稳定性的双重优势：相较于Simple-EA，其平均解质量提升0.42%，标准差由2.6显著收敛至0.4，证实搜索过程鲁棒性增强；与EoH-EA相比，平均解质量提升0.23%，且Wilcoxon检验P值远小于0.05，性能优势具有统计显著性；与表现最优的ReEvo-EA相当，但在成对比较中仍以微弱优势体现特定算例的求解潜力。</w:t>
      </w:r>
    </w:p>
    <w:p w14:paraId="0F398891">
      <w:pPr>
        <w:keepNext w:val="0"/>
        <w:keepLines w:val="0"/>
        <w:pageBreakBefore w:val="0"/>
        <w:widowControl w:val="0"/>
        <w:suppressLineNumbers w:val="0"/>
        <w:kinsoku/>
        <w:wordWrap/>
        <w:overflowPunct/>
        <w:topLinePunct w:val="0"/>
        <w:autoSpaceDE/>
        <w:autoSpaceDN/>
        <w:bidi w:val="0"/>
        <w:adjustRightInd/>
        <w:snapToGrid/>
        <w:spacing w:line="400" w:lineRule="exact"/>
        <w:jc w:val="both"/>
        <w:textAlignment w:val="auto"/>
        <w:rPr>
          <w:rFonts w:hint="eastAsia" w:eastAsia="宋体"/>
          <w:lang w:eastAsia="zh-CN"/>
        </w:rPr>
      </w:pPr>
      <w:r>
        <w:rPr>
          <w:rFonts w:hint="eastAsia" w:eastAsia="宋体"/>
          <w:lang w:eastAsia="zh-CN"/>
        </w:rPr>
        <w:t>大规模算例测试进一步验证了LrEA-EA在求解高维复杂问题时的优越性。在解质量方面，LrEA-EA的平均求解结果（Avg）达10127.2，相较于Simple-EA和EoH-EA分别提升</w:t>
      </w:r>
      <w:ins w:id="3" w:author="范金尚" w:date="2025-12-30T21:59:10Z">
        <w:r>
          <w:rPr>
            <w:rFonts w:hint="eastAsia"/>
            <w:lang w:val="en-US" w:eastAsia="zh-CN"/>
          </w:rPr>
          <w:t>2</w:t>
        </w:r>
      </w:ins>
      <w:ins w:id="4" w:author="范金尚" w:date="2025-12-30T21:59:11Z">
        <w:r>
          <w:rPr>
            <w:rFonts w:hint="eastAsia"/>
            <w:lang w:val="en-US" w:eastAsia="zh-CN"/>
          </w:rPr>
          <w:t>.</w:t>
        </w:r>
      </w:ins>
      <w:ins w:id="5" w:author="范金尚" w:date="2025-12-30T21:51:56Z">
        <w:r>
          <w:rPr>
            <w:rFonts w:hint="eastAsia"/>
            <w:lang w:val="en-US" w:eastAsia="zh-CN"/>
          </w:rPr>
          <w:t>18</w:t>
        </w:r>
      </w:ins>
      <w:r>
        <w:rPr>
          <w:rFonts w:hint="eastAsia" w:eastAsia="宋体"/>
          <w:lang w:eastAsia="zh-CN"/>
        </w:rPr>
        <w:t>%和</w:t>
      </w:r>
      <w:ins w:id="6" w:author="范金尚" w:date="2025-12-30T21:59:14Z">
        <w:r>
          <w:rPr>
            <w:rFonts w:hint="eastAsia"/>
            <w:lang w:val="en-US" w:eastAsia="zh-CN"/>
          </w:rPr>
          <w:t>6</w:t>
        </w:r>
      </w:ins>
      <w:ins w:id="7" w:author="范金尚" w:date="2025-12-30T21:59:15Z">
        <w:r>
          <w:rPr>
            <w:rFonts w:hint="eastAsia"/>
            <w:lang w:val="en-US" w:eastAsia="zh-CN"/>
          </w:rPr>
          <w:t>.7</w:t>
        </w:r>
      </w:ins>
      <w:ins w:id="8" w:author="范金尚" w:date="2025-12-30T21:59:16Z">
        <w:r>
          <w:rPr>
            <w:rFonts w:hint="eastAsia"/>
            <w:lang w:val="en-US" w:eastAsia="zh-CN"/>
          </w:rPr>
          <w:t>8</w:t>
        </w:r>
      </w:ins>
      <w:r>
        <w:rPr>
          <w:rFonts w:hint="eastAsia" w:eastAsia="宋体"/>
          <w:lang w:eastAsia="zh-CN"/>
        </w:rPr>
        <w:t>%（EoH-EA在节点规模较小时表现良好，但规模增大时求解质量急剧下滑）；与ReEvo-EA相比，Avg提升0.53%，Wilcoxon检验P=0.03，且成对比较中LrEA-EA以16胜7负的优势，证实大规模搜索空间中更强的寻优能力。在稳定性层面，LrEA-EA的标准差仅117.3，较</w:t>
      </w:r>
      <w:ins w:id="9" w:author="范金尚" w:date="2025-12-30T21:57:11Z">
        <w:r>
          <w:rPr>
            <w:rFonts w:hint="default" w:ascii="Times New Roman" w:hAnsi="Times New Roman" w:eastAsia="宋体" w:cs="Times New Roman"/>
            <w:color w:val="000000" w:themeColor="text1"/>
            <w:kern w:val="2"/>
            <w:sz w:val="21"/>
            <w:szCs w:val="21"/>
            <w:lang w:val="en-US" w:eastAsia="zh-CN" w:bidi="ar"/>
            <w14:textFill>
              <w14:solidFill>
                <w14:schemeClr w14:val="tx1"/>
              </w14:solidFill>
            </w14:textFill>
          </w:rPr>
          <w:t>EoH</w:t>
        </w:r>
      </w:ins>
      <w:r>
        <w:rPr>
          <w:rFonts w:hint="eastAsia" w:eastAsia="宋体"/>
          <w:lang w:eastAsia="zh-CN"/>
        </w:rPr>
        <w:t>-EA和ReEvo-EA分别降低</w:t>
      </w:r>
      <w:ins w:id="10" w:author="范金尚" w:date="2025-12-30T21:58:53Z">
        <w:r>
          <w:rPr>
            <w:rFonts w:hint="eastAsia"/>
            <w:lang w:val="en-US" w:eastAsia="zh-CN"/>
          </w:rPr>
          <w:t>1</w:t>
        </w:r>
      </w:ins>
      <w:ins w:id="11" w:author="范金尚" w:date="2025-12-30T21:58:54Z">
        <w:r>
          <w:rPr>
            <w:rFonts w:hint="eastAsia"/>
            <w:lang w:val="en-US" w:eastAsia="zh-CN"/>
          </w:rPr>
          <w:t>0</w:t>
        </w:r>
      </w:ins>
      <w:r>
        <w:rPr>
          <w:rFonts w:hint="eastAsia" w:eastAsia="宋体"/>
          <w:lang w:eastAsia="zh-CN"/>
        </w:rPr>
        <w:t>%和</w:t>
      </w:r>
      <w:ins w:id="12" w:author="范金尚" w:date="2025-12-30T21:58:57Z">
        <w:r>
          <w:rPr>
            <w:rFonts w:hint="eastAsia"/>
            <w:lang w:val="en-US" w:eastAsia="zh-CN"/>
          </w:rPr>
          <w:t>2</w:t>
        </w:r>
      </w:ins>
      <w:ins w:id="13" w:author="范金尚" w:date="2025-12-30T21:58:58Z">
        <w:r>
          <w:rPr>
            <w:rFonts w:hint="eastAsia"/>
            <w:lang w:val="en-US" w:eastAsia="zh-CN"/>
          </w:rPr>
          <w:t>9</w:t>
        </w:r>
      </w:ins>
      <w:r>
        <w:rPr>
          <w:rFonts w:hint="eastAsia" w:eastAsia="宋体"/>
          <w:lang w:eastAsia="zh-CN"/>
        </w:rPr>
        <w:t>%，收敛一致性最优。计算效率方面，LrEA-EA与ReEvo-EA耗时相当，表明其在维持可接受计算成本的前提下，通过改进启发式算子设计实现了求解精度与鲁棒性的双重突破。</w:t>
      </w:r>
    </w:p>
    <w:p w14:paraId="1188F3CB">
      <w:pPr>
        <w:keepLines w:val="0"/>
        <w:pageBreakBefore w:val="0"/>
        <w:widowControl w:val="0"/>
        <w:kinsoku/>
        <w:wordWrap/>
        <w:overflowPunct/>
        <w:topLinePunct w:val="0"/>
        <w:autoSpaceDE/>
        <w:autoSpaceDN/>
        <w:bidi w:val="0"/>
        <w:adjustRightInd/>
        <w:ind w:firstLine="480"/>
        <w:rPr>
          <w:rFonts w:hint="eastAsia"/>
        </w:rPr>
      </w:pPr>
      <w:r>
        <w:rPr>
          <w:rFonts w:hint="eastAsia"/>
        </w:rPr>
        <w:t>综上，LrEA</w:t>
      </w:r>
      <w:r>
        <w:rPr>
          <w:rFonts w:hint="eastAsia"/>
          <w:lang w:val="en-US" w:eastAsia="zh-CN"/>
        </w:rPr>
        <w:t>的</w:t>
      </w:r>
      <w:r>
        <w:rPr>
          <w:rFonts w:hint="eastAsia"/>
        </w:rPr>
        <w:t>生成算法在求解</w:t>
      </w:r>
      <w:r>
        <w:rPr>
          <w:rFonts w:hint="eastAsia"/>
          <w:lang w:eastAsia="zh-CN"/>
        </w:rPr>
        <w:t>AONP</w:t>
      </w:r>
      <w:r>
        <w:rPr>
          <w:rFonts w:hint="eastAsia"/>
        </w:rPr>
        <w:t>问题时，无论是小规模场景下的精确逼近能力，还是大规模场景下的稳定寻优表现，均展现出持续且稳定的竞争力。</w:t>
      </w:r>
    </w:p>
    <w:p w14:paraId="0CC232CF">
      <w:pPr>
        <w:keepLines w:val="0"/>
        <w:pageBreakBefore w:val="0"/>
        <w:widowControl w:val="0"/>
        <w:kinsoku/>
        <w:wordWrap/>
        <w:overflowPunct/>
        <w:topLinePunct w:val="0"/>
        <w:autoSpaceDE/>
        <w:autoSpaceDN/>
        <w:bidi w:val="0"/>
        <w:adjustRightInd/>
        <w:ind w:firstLine="480"/>
        <w:rPr>
          <w:rFonts w:hint="eastAsia"/>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14:paraId="0F0A2654">
      <w:pPr>
        <w:pStyle w:val="1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宋体" w:hAnsi="宋体" w:eastAsia="黑体" w:cstheme="majorBidi"/>
          <w:sz w:val="20"/>
          <w:szCs w:val="20"/>
          <w:lang w:val="en-US" w:eastAsia="zh-CN" w:bidi="ar-SA"/>
        </w:rPr>
      </w:pPr>
      <w:bookmarkStart w:id="35" w:name="OLE_LINK172"/>
      <w:r>
        <w:rPr>
          <w:rFonts w:hint="default" w:ascii="Times New Roman Regular" w:hAnsi="Times New Roman Regular" w:eastAsia="宋体" w:cs="Times New Roman Regular"/>
          <w:b/>
          <w:bCs/>
          <w:sz w:val="18"/>
          <w:szCs w:val="18"/>
          <w:lang w:val="en-US" w:eastAsia="zh-CN" w:bidi="ar-SA"/>
        </w:rPr>
        <w:t>表</w:t>
      </w:r>
      <w:r>
        <w:rPr>
          <w:rFonts w:hint="eastAsia" w:ascii="Times New Roman Regular" w:hAnsi="Times New Roman Regular" w:eastAsia="宋体" w:cs="Times New Roman Regular"/>
          <w:b/>
          <w:bCs/>
          <w:sz w:val="18"/>
          <w:szCs w:val="18"/>
          <w:lang w:val="en-US" w:eastAsia="zh-CN" w:bidi="ar-SA"/>
        </w:rPr>
        <w:t xml:space="preserve">2. </w:t>
      </w:r>
      <w:r>
        <w:rPr>
          <w:rFonts w:hint="default" w:ascii="Times New Roman Regular" w:hAnsi="Times New Roman Regular" w:eastAsia="宋体" w:cs="Times New Roman Regular"/>
          <w:b/>
          <w:bCs/>
          <w:sz w:val="18"/>
          <w:szCs w:val="18"/>
          <w:lang w:val="en-US" w:eastAsia="zh-CN" w:bidi="ar-SA"/>
        </w:rPr>
        <w:t>小规模算例</w:t>
      </w:r>
      <w:r>
        <w:rPr>
          <w:rFonts w:hint="eastAsia" w:ascii="Times New Roman Regular" w:hAnsi="Times New Roman Regular" w:eastAsia="宋体" w:cs="Times New Roman Regular"/>
          <w:b/>
          <w:bCs/>
          <w:sz w:val="18"/>
          <w:szCs w:val="18"/>
          <w:lang w:val="en-US" w:eastAsia="zh-CN" w:bidi="ar-SA"/>
        </w:rPr>
        <w:t>下的性能比较</w:t>
      </w:r>
    </w:p>
    <w:tbl>
      <w:tblPr>
        <w:tblStyle w:val="20"/>
        <w:tblW w:w="0" w:type="auto"/>
        <w:jc w:val="center"/>
        <w:tblLayout w:type="autofit"/>
        <w:tblCellMar>
          <w:top w:w="0" w:type="dxa"/>
          <w:left w:w="108" w:type="dxa"/>
          <w:bottom w:w="0" w:type="dxa"/>
          <w:right w:w="108" w:type="dxa"/>
        </w:tblCellMar>
      </w:tblPr>
      <w:tblGrid>
        <w:gridCol w:w="796"/>
        <w:gridCol w:w="791"/>
        <w:gridCol w:w="687"/>
        <w:gridCol w:w="711"/>
        <w:gridCol w:w="791"/>
        <w:gridCol w:w="791"/>
        <w:gridCol w:w="791"/>
        <w:gridCol w:w="791"/>
        <w:gridCol w:w="791"/>
        <w:gridCol w:w="791"/>
        <w:gridCol w:w="791"/>
        <w:gridCol w:w="711"/>
        <w:gridCol w:w="711"/>
        <w:gridCol w:w="531"/>
        <w:gridCol w:w="687"/>
        <w:gridCol w:w="711"/>
        <w:gridCol w:w="711"/>
        <w:gridCol w:w="457"/>
        <w:gridCol w:w="687"/>
      </w:tblGrid>
      <w:tr w14:paraId="6EFAE435">
        <w:trPr>
          <w:trHeight w:val="328" w:hRule="atLeast"/>
          <w:jc w:val="center"/>
        </w:trPr>
        <w:tc>
          <w:tcPr>
            <w:tcW w:w="0" w:type="auto"/>
            <w:vMerge w:val="restart"/>
            <w:tcBorders>
              <w:top w:val="single" w:color="000000" w:sz="4" w:space="0"/>
              <w:left w:val="nil"/>
              <w:right w:val="nil"/>
            </w:tcBorders>
            <w:noWrap/>
            <w:vAlign w:val="center"/>
          </w:tcPr>
          <w:p w14:paraId="799165F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算例</w:t>
            </w:r>
          </w:p>
        </w:tc>
        <w:tc>
          <w:tcPr>
            <w:tcW w:w="0" w:type="auto"/>
            <w:gridSpan w:val="2"/>
            <w:tcBorders>
              <w:top w:val="single" w:color="000000" w:sz="4" w:space="0"/>
              <w:left w:val="nil"/>
              <w:bottom w:val="single" w:color="000000" w:sz="4" w:space="0"/>
              <w:right w:val="nil"/>
            </w:tcBorders>
            <w:noWrap/>
            <w:vAlign w:val="center"/>
          </w:tcPr>
          <w:p w14:paraId="6B6BEC0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Gurobi</w:t>
            </w:r>
          </w:p>
        </w:tc>
        <w:tc>
          <w:tcPr>
            <w:tcW w:w="0" w:type="auto"/>
            <w:gridSpan w:val="4"/>
            <w:tcBorders>
              <w:top w:val="single" w:color="000000" w:sz="4" w:space="0"/>
              <w:left w:val="nil"/>
              <w:bottom w:val="single" w:color="000000" w:sz="4" w:space="0"/>
              <w:right w:val="nil"/>
            </w:tcBorders>
            <w:noWrap/>
            <w:vAlign w:val="center"/>
          </w:tcPr>
          <w:p w14:paraId="696D6CD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kern w:val="2"/>
                <w:sz w:val="18"/>
                <w:szCs w:val="18"/>
                <w:lang w:val="en-US" w:eastAsia="zh-CN"/>
              </w:rPr>
              <w:t>Simple-E</w:t>
            </w:r>
            <w:r>
              <w:rPr>
                <w:rFonts w:hint="eastAsia" w:cs="Times New Roman"/>
                <w:kern w:val="2"/>
                <w:sz w:val="18"/>
                <w:szCs w:val="18"/>
              </w:rPr>
              <w:t>A</w:t>
            </w:r>
          </w:p>
        </w:tc>
        <w:tc>
          <w:tcPr>
            <w:tcW w:w="0" w:type="auto"/>
            <w:gridSpan w:val="4"/>
            <w:tcBorders>
              <w:top w:val="single" w:color="000000" w:sz="4" w:space="0"/>
              <w:left w:val="nil"/>
              <w:bottom w:val="single" w:color="000000" w:sz="4" w:space="0"/>
              <w:right w:val="nil"/>
            </w:tcBorders>
            <w:noWrap/>
            <w:vAlign w:val="center"/>
          </w:tcPr>
          <w:p w14:paraId="1E6A96E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default" w:eastAsia="宋体" w:cs="Times New Roman"/>
                <w:color w:val="000000"/>
                <w:kern w:val="2"/>
                <w:sz w:val="18"/>
                <w:szCs w:val="18"/>
                <w:lang w:val="en-US" w:eastAsia="zh-CN"/>
              </w:rPr>
            </w:pPr>
            <w:r>
              <w:rPr>
                <w:rFonts w:hint="eastAsia" w:cs="Times New Roman"/>
                <w:color w:val="000000"/>
                <w:kern w:val="2"/>
                <w:sz w:val="18"/>
                <w:szCs w:val="18"/>
              </w:rPr>
              <w:t>EoH</w:t>
            </w:r>
            <w:r>
              <w:rPr>
                <w:rFonts w:hint="eastAsia" w:cs="Times New Roman"/>
                <w:color w:val="000000"/>
                <w:kern w:val="2"/>
                <w:sz w:val="18"/>
                <w:szCs w:val="18"/>
                <w:lang w:val="en-US" w:eastAsia="zh-CN"/>
              </w:rPr>
              <w:t>-EA</w:t>
            </w:r>
          </w:p>
        </w:tc>
        <w:tc>
          <w:tcPr>
            <w:tcW w:w="0" w:type="auto"/>
            <w:gridSpan w:val="4"/>
            <w:tcBorders>
              <w:top w:val="single" w:color="000000" w:sz="4" w:space="0"/>
              <w:left w:val="nil"/>
              <w:bottom w:val="single" w:color="000000" w:sz="4" w:space="0"/>
              <w:right w:val="nil"/>
            </w:tcBorders>
            <w:noWrap/>
            <w:vAlign w:val="center"/>
          </w:tcPr>
          <w:p w14:paraId="40C8EAF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default" w:eastAsia="宋体" w:cs="Times New Roman"/>
                <w:color w:val="000000"/>
                <w:kern w:val="2"/>
                <w:sz w:val="18"/>
                <w:szCs w:val="18"/>
                <w:lang w:val="en-US" w:eastAsia="zh-CN"/>
              </w:rPr>
            </w:pPr>
            <w:bookmarkStart w:id="36" w:name="OLE_LINK177"/>
            <w:r>
              <w:rPr>
                <w:rFonts w:hint="eastAsia" w:cs="Times New Roman"/>
                <w:color w:val="000000"/>
                <w:kern w:val="2"/>
                <w:sz w:val="18"/>
                <w:szCs w:val="18"/>
              </w:rPr>
              <w:t>ReEvo</w:t>
            </w:r>
            <w:bookmarkEnd w:id="36"/>
            <w:r>
              <w:rPr>
                <w:rFonts w:hint="eastAsia" w:cs="Times New Roman"/>
                <w:color w:val="000000"/>
                <w:kern w:val="2"/>
                <w:sz w:val="18"/>
                <w:szCs w:val="18"/>
                <w:lang w:val="en-US" w:eastAsia="zh-CN"/>
              </w:rPr>
              <w:t>-EA</w:t>
            </w:r>
          </w:p>
        </w:tc>
        <w:tc>
          <w:tcPr>
            <w:tcW w:w="0" w:type="auto"/>
            <w:gridSpan w:val="4"/>
            <w:tcBorders>
              <w:top w:val="single" w:color="000000" w:sz="4" w:space="0"/>
              <w:left w:val="nil"/>
              <w:bottom w:val="single" w:color="000000" w:sz="4" w:space="0"/>
              <w:right w:val="nil"/>
            </w:tcBorders>
            <w:noWrap/>
            <w:vAlign w:val="center"/>
          </w:tcPr>
          <w:p w14:paraId="265D2FE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default" w:eastAsia="宋体" w:cs="Times New Roman"/>
                <w:color w:val="000000"/>
                <w:kern w:val="2"/>
                <w:sz w:val="18"/>
                <w:szCs w:val="18"/>
                <w:lang w:val="en-US" w:eastAsia="zh-CN"/>
              </w:rPr>
            </w:pPr>
            <w:bookmarkStart w:id="37" w:name="OLE_LINK184"/>
            <w:r>
              <w:rPr>
                <w:rFonts w:hint="eastAsia" w:cs="Times New Roman"/>
                <w:color w:val="000000"/>
                <w:kern w:val="2"/>
                <w:sz w:val="18"/>
                <w:szCs w:val="18"/>
              </w:rPr>
              <w:t>L</w:t>
            </w:r>
            <w:r>
              <w:rPr>
                <w:rFonts w:hint="eastAsia" w:cs="Times New Roman"/>
                <w:color w:val="000000"/>
                <w:kern w:val="2"/>
                <w:sz w:val="18"/>
                <w:szCs w:val="18"/>
                <w:lang w:val="en-US" w:eastAsia="zh-CN"/>
              </w:rPr>
              <w:t>r</w:t>
            </w:r>
            <w:r>
              <w:rPr>
                <w:rFonts w:hint="eastAsia" w:cs="Times New Roman"/>
                <w:color w:val="000000"/>
                <w:kern w:val="2"/>
                <w:sz w:val="18"/>
                <w:szCs w:val="18"/>
              </w:rPr>
              <w:t>MA</w:t>
            </w:r>
            <w:bookmarkEnd w:id="37"/>
            <w:r>
              <w:rPr>
                <w:rFonts w:hint="eastAsia" w:cs="Times New Roman"/>
                <w:color w:val="000000"/>
                <w:kern w:val="2"/>
                <w:sz w:val="18"/>
                <w:szCs w:val="18"/>
                <w:lang w:val="en-US" w:eastAsia="zh-CN"/>
              </w:rPr>
              <w:t>-EA</w:t>
            </w:r>
          </w:p>
        </w:tc>
      </w:tr>
      <w:tr w14:paraId="48894A77">
        <w:trPr>
          <w:trHeight w:val="328" w:hRule="atLeast"/>
          <w:jc w:val="center"/>
        </w:trPr>
        <w:tc>
          <w:tcPr>
            <w:tcW w:w="0" w:type="auto"/>
            <w:vMerge w:val="continue"/>
            <w:tcBorders>
              <w:left w:val="nil"/>
              <w:bottom w:val="single" w:color="000000" w:sz="4" w:space="0"/>
              <w:right w:val="nil"/>
            </w:tcBorders>
            <w:vAlign w:val="center"/>
          </w:tcPr>
          <w:p w14:paraId="749A069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b/>
                <w:bCs/>
                <w:color w:val="000000"/>
                <w:kern w:val="2"/>
                <w:sz w:val="18"/>
                <w:szCs w:val="18"/>
              </w:rPr>
            </w:pPr>
            <w:bookmarkStart w:id="38" w:name="_Hlk217571935"/>
            <w:bookmarkStart w:id="39" w:name="_Hlk217571930"/>
            <w:bookmarkStart w:id="40" w:name="_Hlk217571629"/>
          </w:p>
        </w:tc>
        <w:tc>
          <w:tcPr>
            <w:tcW w:w="0" w:type="auto"/>
            <w:tcBorders>
              <w:top w:val="nil"/>
              <w:left w:val="nil"/>
              <w:bottom w:val="single" w:color="000000" w:sz="4" w:space="0"/>
              <w:right w:val="nil"/>
            </w:tcBorders>
            <w:noWrap/>
            <w:vAlign w:val="center"/>
          </w:tcPr>
          <w:p w14:paraId="563F92E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opt</w:t>
            </w:r>
          </w:p>
        </w:tc>
        <w:tc>
          <w:tcPr>
            <w:tcW w:w="0" w:type="auto"/>
            <w:tcBorders>
              <w:top w:val="nil"/>
              <w:left w:val="nil"/>
              <w:bottom w:val="single" w:color="000000" w:sz="4" w:space="0"/>
              <w:right w:val="nil"/>
            </w:tcBorders>
            <w:noWrap/>
            <w:vAlign w:val="center"/>
          </w:tcPr>
          <w:p w14:paraId="4C9D373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CPU/s</w:t>
            </w:r>
          </w:p>
        </w:tc>
        <w:tc>
          <w:tcPr>
            <w:tcW w:w="0" w:type="auto"/>
            <w:tcBorders>
              <w:top w:val="nil"/>
              <w:left w:val="nil"/>
              <w:bottom w:val="single" w:color="000000" w:sz="4" w:space="0"/>
              <w:right w:val="nil"/>
            </w:tcBorders>
            <w:noWrap/>
            <w:vAlign w:val="center"/>
          </w:tcPr>
          <w:p w14:paraId="35796A0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Best</w:t>
            </w:r>
          </w:p>
        </w:tc>
        <w:tc>
          <w:tcPr>
            <w:tcW w:w="0" w:type="auto"/>
            <w:tcBorders>
              <w:top w:val="nil"/>
              <w:left w:val="nil"/>
              <w:bottom w:val="single" w:color="000000" w:sz="4" w:space="0"/>
              <w:right w:val="nil"/>
            </w:tcBorders>
            <w:noWrap/>
            <w:vAlign w:val="center"/>
          </w:tcPr>
          <w:p w14:paraId="6E48D30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Avg</w:t>
            </w:r>
          </w:p>
        </w:tc>
        <w:tc>
          <w:tcPr>
            <w:tcW w:w="0" w:type="auto"/>
            <w:tcBorders>
              <w:top w:val="nil"/>
              <w:left w:val="nil"/>
              <w:bottom w:val="single" w:color="000000" w:sz="4" w:space="0"/>
              <w:right w:val="nil"/>
            </w:tcBorders>
            <w:noWrap/>
            <w:vAlign w:val="center"/>
          </w:tcPr>
          <w:p w14:paraId="13FEF4C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Std</w:t>
            </w:r>
          </w:p>
        </w:tc>
        <w:tc>
          <w:tcPr>
            <w:tcW w:w="0" w:type="auto"/>
            <w:tcBorders>
              <w:top w:val="nil"/>
              <w:left w:val="nil"/>
              <w:bottom w:val="single" w:color="000000" w:sz="4" w:space="0"/>
              <w:right w:val="nil"/>
            </w:tcBorders>
            <w:noWrap/>
            <w:vAlign w:val="center"/>
          </w:tcPr>
          <w:p w14:paraId="60C52D9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CPU/s</w:t>
            </w:r>
          </w:p>
        </w:tc>
        <w:tc>
          <w:tcPr>
            <w:tcW w:w="0" w:type="auto"/>
            <w:tcBorders>
              <w:top w:val="nil"/>
              <w:left w:val="nil"/>
              <w:bottom w:val="single" w:color="000000" w:sz="4" w:space="0"/>
              <w:right w:val="nil"/>
            </w:tcBorders>
            <w:noWrap/>
            <w:vAlign w:val="center"/>
          </w:tcPr>
          <w:p w14:paraId="189BF43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Best</w:t>
            </w:r>
          </w:p>
        </w:tc>
        <w:tc>
          <w:tcPr>
            <w:tcW w:w="0" w:type="auto"/>
            <w:tcBorders>
              <w:top w:val="nil"/>
              <w:left w:val="nil"/>
              <w:bottom w:val="single" w:color="000000" w:sz="4" w:space="0"/>
              <w:right w:val="nil"/>
            </w:tcBorders>
            <w:noWrap/>
            <w:vAlign w:val="center"/>
          </w:tcPr>
          <w:p w14:paraId="2E3600A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Avg</w:t>
            </w:r>
          </w:p>
        </w:tc>
        <w:tc>
          <w:tcPr>
            <w:tcW w:w="0" w:type="auto"/>
            <w:tcBorders>
              <w:top w:val="nil"/>
              <w:left w:val="nil"/>
              <w:bottom w:val="single" w:color="000000" w:sz="4" w:space="0"/>
              <w:right w:val="nil"/>
            </w:tcBorders>
            <w:noWrap/>
            <w:vAlign w:val="center"/>
          </w:tcPr>
          <w:p w14:paraId="1A3E2FB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Std</w:t>
            </w:r>
          </w:p>
        </w:tc>
        <w:tc>
          <w:tcPr>
            <w:tcW w:w="0" w:type="auto"/>
            <w:tcBorders>
              <w:top w:val="nil"/>
              <w:left w:val="nil"/>
              <w:bottom w:val="single" w:color="000000" w:sz="4" w:space="0"/>
              <w:right w:val="nil"/>
            </w:tcBorders>
            <w:noWrap/>
            <w:vAlign w:val="center"/>
          </w:tcPr>
          <w:p w14:paraId="532B3F1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CPU/s</w:t>
            </w:r>
          </w:p>
        </w:tc>
        <w:tc>
          <w:tcPr>
            <w:tcW w:w="0" w:type="auto"/>
            <w:tcBorders>
              <w:top w:val="nil"/>
              <w:left w:val="nil"/>
              <w:bottom w:val="single" w:color="000000" w:sz="4" w:space="0"/>
              <w:right w:val="nil"/>
            </w:tcBorders>
            <w:noWrap/>
            <w:vAlign w:val="center"/>
          </w:tcPr>
          <w:p w14:paraId="31E69F6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Best</w:t>
            </w:r>
          </w:p>
        </w:tc>
        <w:tc>
          <w:tcPr>
            <w:tcW w:w="0" w:type="auto"/>
            <w:tcBorders>
              <w:top w:val="nil"/>
              <w:left w:val="nil"/>
              <w:bottom w:val="single" w:color="000000" w:sz="4" w:space="0"/>
              <w:right w:val="nil"/>
            </w:tcBorders>
            <w:noWrap/>
            <w:vAlign w:val="center"/>
          </w:tcPr>
          <w:p w14:paraId="3DDB93E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Avg</w:t>
            </w:r>
          </w:p>
        </w:tc>
        <w:tc>
          <w:tcPr>
            <w:tcW w:w="0" w:type="auto"/>
            <w:tcBorders>
              <w:top w:val="nil"/>
              <w:left w:val="nil"/>
              <w:bottom w:val="single" w:color="000000" w:sz="4" w:space="0"/>
              <w:right w:val="nil"/>
            </w:tcBorders>
            <w:noWrap/>
            <w:vAlign w:val="center"/>
          </w:tcPr>
          <w:p w14:paraId="04D1867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Std</w:t>
            </w:r>
          </w:p>
        </w:tc>
        <w:tc>
          <w:tcPr>
            <w:tcW w:w="0" w:type="auto"/>
            <w:tcBorders>
              <w:top w:val="nil"/>
              <w:left w:val="nil"/>
              <w:bottom w:val="single" w:color="000000" w:sz="4" w:space="0"/>
              <w:right w:val="nil"/>
            </w:tcBorders>
            <w:noWrap/>
            <w:vAlign w:val="center"/>
          </w:tcPr>
          <w:p w14:paraId="039272E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CPU/s</w:t>
            </w:r>
          </w:p>
        </w:tc>
        <w:tc>
          <w:tcPr>
            <w:tcW w:w="0" w:type="auto"/>
            <w:tcBorders>
              <w:top w:val="nil"/>
              <w:left w:val="nil"/>
              <w:bottom w:val="single" w:color="000000" w:sz="4" w:space="0"/>
              <w:right w:val="nil"/>
            </w:tcBorders>
            <w:noWrap/>
            <w:vAlign w:val="center"/>
          </w:tcPr>
          <w:p w14:paraId="74B114A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Best</w:t>
            </w:r>
          </w:p>
        </w:tc>
        <w:tc>
          <w:tcPr>
            <w:tcW w:w="0" w:type="auto"/>
            <w:tcBorders>
              <w:top w:val="nil"/>
              <w:left w:val="nil"/>
              <w:bottom w:val="single" w:color="000000" w:sz="4" w:space="0"/>
              <w:right w:val="nil"/>
            </w:tcBorders>
            <w:noWrap/>
            <w:vAlign w:val="center"/>
          </w:tcPr>
          <w:p w14:paraId="53B2174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Avg</w:t>
            </w:r>
          </w:p>
        </w:tc>
        <w:tc>
          <w:tcPr>
            <w:tcW w:w="0" w:type="auto"/>
            <w:tcBorders>
              <w:top w:val="nil"/>
              <w:left w:val="nil"/>
              <w:bottom w:val="single" w:color="000000" w:sz="4" w:space="0"/>
              <w:right w:val="nil"/>
            </w:tcBorders>
            <w:noWrap/>
            <w:vAlign w:val="center"/>
          </w:tcPr>
          <w:p w14:paraId="1260379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Std</w:t>
            </w:r>
          </w:p>
        </w:tc>
        <w:tc>
          <w:tcPr>
            <w:tcW w:w="0" w:type="auto"/>
            <w:tcBorders>
              <w:top w:val="nil"/>
              <w:left w:val="nil"/>
              <w:bottom w:val="single" w:color="000000" w:sz="4" w:space="0"/>
              <w:right w:val="nil"/>
            </w:tcBorders>
            <w:noWrap/>
            <w:vAlign w:val="center"/>
          </w:tcPr>
          <w:p w14:paraId="534FDDA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CPU/s</w:t>
            </w:r>
          </w:p>
        </w:tc>
      </w:tr>
      <w:tr w14:paraId="75B75A3D">
        <w:trPr>
          <w:trHeight w:val="328" w:hRule="atLeast"/>
          <w:jc w:val="center"/>
        </w:trPr>
        <w:tc>
          <w:tcPr>
            <w:tcW w:w="0" w:type="auto"/>
            <w:tcBorders>
              <w:top w:val="nil"/>
              <w:left w:val="nil"/>
              <w:bottom w:val="nil"/>
              <w:right w:val="nil"/>
            </w:tcBorders>
            <w:noWrap/>
            <w:vAlign w:val="center"/>
          </w:tcPr>
          <w:p w14:paraId="1553270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bookmarkStart w:id="41" w:name="_Hlk217572348"/>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32</w:t>
            </w:r>
          </w:p>
        </w:tc>
        <w:tc>
          <w:tcPr>
            <w:tcW w:w="0" w:type="auto"/>
            <w:tcBorders>
              <w:top w:val="nil"/>
              <w:left w:val="nil"/>
              <w:bottom w:val="nil"/>
              <w:right w:val="nil"/>
            </w:tcBorders>
            <w:noWrap/>
            <w:vAlign w:val="bottom"/>
          </w:tcPr>
          <w:p w14:paraId="0CC3B63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954.0</w:t>
            </w:r>
          </w:p>
        </w:tc>
        <w:tc>
          <w:tcPr>
            <w:tcW w:w="0" w:type="auto"/>
            <w:tcBorders>
              <w:top w:val="nil"/>
              <w:left w:val="nil"/>
              <w:bottom w:val="nil"/>
              <w:right w:val="nil"/>
            </w:tcBorders>
            <w:noWrap/>
            <w:vAlign w:val="center"/>
          </w:tcPr>
          <w:p w14:paraId="0EC5A40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5.9</w:t>
            </w:r>
          </w:p>
        </w:tc>
        <w:tc>
          <w:tcPr>
            <w:tcW w:w="0" w:type="auto"/>
            <w:tcBorders>
              <w:top w:val="nil"/>
              <w:left w:val="nil"/>
              <w:bottom w:val="nil"/>
              <w:right w:val="nil"/>
            </w:tcBorders>
            <w:noWrap/>
            <w:vAlign w:val="bottom"/>
          </w:tcPr>
          <w:p w14:paraId="1893505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946.0</w:t>
            </w:r>
          </w:p>
        </w:tc>
        <w:tc>
          <w:tcPr>
            <w:tcW w:w="0" w:type="auto"/>
            <w:tcBorders>
              <w:top w:val="nil"/>
              <w:left w:val="nil"/>
              <w:bottom w:val="nil"/>
              <w:right w:val="nil"/>
            </w:tcBorders>
            <w:noWrap/>
            <w:vAlign w:val="bottom"/>
          </w:tcPr>
          <w:p w14:paraId="74FD769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945.0 </w:t>
            </w:r>
          </w:p>
        </w:tc>
        <w:tc>
          <w:tcPr>
            <w:tcW w:w="0" w:type="auto"/>
            <w:tcBorders>
              <w:top w:val="nil"/>
              <w:left w:val="nil"/>
              <w:bottom w:val="nil"/>
              <w:right w:val="nil"/>
            </w:tcBorders>
            <w:noWrap/>
            <w:vAlign w:val="bottom"/>
          </w:tcPr>
          <w:p w14:paraId="2569443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1.1 </w:t>
            </w:r>
          </w:p>
        </w:tc>
        <w:tc>
          <w:tcPr>
            <w:tcW w:w="0" w:type="auto"/>
            <w:tcBorders>
              <w:top w:val="nil"/>
              <w:left w:val="nil"/>
              <w:bottom w:val="nil"/>
              <w:right w:val="nil"/>
            </w:tcBorders>
            <w:noWrap/>
            <w:vAlign w:val="bottom"/>
          </w:tcPr>
          <w:p w14:paraId="0257843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0.3 </w:t>
            </w:r>
          </w:p>
        </w:tc>
        <w:tc>
          <w:tcPr>
            <w:tcW w:w="0" w:type="auto"/>
            <w:tcBorders>
              <w:top w:val="nil"/>
              <w:left w:val="nil"/>
              <w:bottom w:val="nil"/>
              <w:right w:val="nil"/>
            </w:tcBorders>
            <w:noWrap/>
            <w:vAlign w:val="center"/>
          </w:tcPr>
          <w:p w14:paraId="74C73B3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945.0 </w:t>
            </w:r>
          </w:p>
        </w:tc>
        <w:tc>
          <w:tcPr>
            <w:tcW w:w="0" w:type="auto"/>
            <w:tcBorders>
              <w:top w:val="nil"/>
              <w:left w:val="nil"/>
              <w:bottom w:val="nil"/>
              <w:right w:val="nil"/>
            </w:tcBorders>
            <w:noWrap/>
            <w:vAlign w:val="center"/>
          </w:tcPr>
          <w:p w14:paraId="6EA0E14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945.0 </w:t>
            </w:r>
          </w:p>
        </w:tc>
        <w:tc>
          <w:tcPr>
            <w:tcW w:w="0" w:type="auto"/>
            <w:tcBorders>
              <w:top w:val="nil"/>
              <w:left w:val="nil"/>
              <w:bottom w:val="nil"/>
              <w:right w:val="nil"/>
            </w:tcBorders>
            <w:noWrap/>
            <w:vAlign w:val="center"/>
          </w:tcPr>
          <w:p w14:paraId="7D39288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41EC7C6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4.5 </w:t>
            </w:r>
          </w:p>
        </w:tc>
        <w:tc>
          <w:tcPr>
            <w:tcW w:w="0" w:type="auto"/>
            <w:tcBorders>
              <w:top w:val="nil"/>
              <w:left w:val="nil"/>
              <w:bottom w:val="nil"/>
              <w:right w:val="nil"/>
            </w:tcBorders>
            <w:noWrap/>
            <w:vAlign w:val="center"/>
          </w:tcPr>
          <w:p w14:paraId="086B39F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945.0 </w:t>
            </w:r>
          </w:p>
        </w:tc>
        <w:tc>
          <w:tcPr>
            <w:tcW w:w="0" w:type="auto"/>
            <w:tcBorders>
              <w:top w:val="nil"/>
              <w:left w:val="nil"/>
              <w:bottom w:val="nil"/>
              <w:right w:val="nil"/>
            </w:tcBorders>
            <w:noWrap/>
            <w:vAlign w:val="center"/>
          </w:tcPr>
          <w:p w14:paraId="5C5E0F1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945.0 </w:t>
            </w:r>
          </w:p>
        </w:tc>
        <w:tc>
          <w:tcPr>
            <w:tcW w:w="0" w:type="auto"/>
            <w:tcBorders>
              <w:top w:val="nil"/>
              <w:left w:val="nil"/>
              <w:bottom w:val="nil"/>
              <w:right w:val="nil"/>
            </w:tcBorders>
            <w:noWrap/>
            <w:vAlign w:val="center"/>
          </w:tcPr>
          <w:p w14:paraId="6C3BD38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1C00192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19.9 </w:t>
            </w:r>
          </w:p>
        </w:tc>
        <w:tc>
          <w:tcPr>
            <w:tcW w:w="0" w:type="auto"/>
            <w:tcBorders>
              <w:top w:val="nil"/>
              <w:left w:val="nil"/>
              <w:bottom w:val="nil"/>
              <w:right w:val="nil"/>
            </w:tcBorders>
            <w:noWrap/>
            <w:vAlign w:val="center"/>
          </w:tcPr>
          <w:p w14:paraId="26FD5C4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945.0 </w:t>
            </w:r>
          </w:p>
        </w:tc>
        <w:tc>
          <w:tcPr>
            <w:tcW w:w="0" w:type="auto"/>
            <w:tcBorders>
              <w:top w:val="nil"/>
              <w:left w:val="nil"/>
              <w:bottom w:val="nil"/>
              <w:right w:val="nil"/>
            </w:tcBorders>
            <w:noWrap/>
            <w:vAlign w:val="center"/>
          </w:tcPr>
          <w:p w14:paraId="051615A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945.0 </w:t>
            </w:r>
          </w:p>
        </w:tc>
        <w:tc>
          <w:tcPr>
            <w:tcW w:w="0" w:type="auto"/>
            <w:tcBorders>
              <w:top w:val="nil"/>
              <w:left w:val="nil"/>
              <w:bottom w:val="nil"/>
              <w:right w:val="nil"/>
            </w:tcBorders>
            <w:noWrap/>
            <w:vAlign w:val="center"/>
          </w:tcPr>
          <w:p w14:paraId="0C94F1D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74702A5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20.0 </w:t>
            </w:r>
          </w:p>
        </w:tc>
      </w:tr>
      <w:tr w14:paraId="0E49F63D">
        <w:trPr>
          <w:trHeight w:val="328" w:hRule="atLeast"/>
          <w:jc w:val="center"/>
        </w:trPr>
        <w:tc>
          <w:tcPr>
            <w:tcW w:w="0" w:type="auto"/>
            <w:tcBorders>
              <w:top w:val="nil"/>
              <w:left w:val="nil"/>
              <w:bottom w:val="nil"/>
              <w:right w:val="nil"/>
            </w:tcBorders>
            <w:noWrap/>
            <w:vAlign w:val="center"/>
          </w:tcPr>
          <w:p w14:paraId="351BBBA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33</w:t>
            </w:r>
          </w:p>
        </w:tc>
        <w:tc>
          <w:tcPr>
            <w:tcW w:w="0" w:type="auto"/>
            <w:tcBorders>
              <w:top w:val="nil"/>
              <w:left w:val="nil"/>
              <w:bottom w:val="nil"/>
              <w:right w:val="nil"/>
            </w:tcBorders>
            <w:noWrap/>
            <w:vAlign w:val="bottom"/>
          </w:tcPr>
          <w:p w14:paraId="1E45F44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1060.0</w:t>
            </w:r>
          </w:p>
        </w:tc>
        <w:tc>
          <w:tcPr>
            <w:tcW w:w="0" w:type="auto"/>
            <w:tcBorders>
              <w:top w:val="nil"/>
              <w:left w:val="nil"/>
              <w:bottom w:val="nil"/>
              <w:right w:val="nil"/>
            </w:tcBorders>
            <w:noWrap/>
            <w:vAlign w:val="center"/>
          </w:tcPr>
          <w:p w14:paraId="5931B6E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4.4</w:t>
            </w:r>
          </w:p>
        </w:tc>
        <w:tc>
          <w:tcPr>
            <w:tcW w:w="0" w:type="auto"/>
            <w:tcBorders>
              <w:top w:val="nil"/>
              <w:left w:val="nil"/>
              <w:bottom w:val="nil"/>
              <w:right w:val="nil"/>
            </w:tcBorders>
            <w:noWrap/>
            <w:vAlign w:val="bottom"/>
          </w:tcPr>
          <w:p w14:paraId="6B2E057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1059.0</w:t>
            </w:r>
          </w:p>
        </w:tc>
        <w:tc>
          <w:tcPr>
            <w:tcW w:w="0" w:type="auto"/>
            <w:tcBorders>
              <w:top w:val="nil"/>
              <w:left w:val="nil"/>
              <w:bottom w:val="nil"/>
              <w:right w:val="nil"/>
            </w:tcBorders>
            <w:noWrap/>
            <w:vAlign w:val="bottom"/>
          </w:tcPr>
          <w:p w14:paraId="1CEF29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1056.3 </w:t>
            </w:r>
          </w:p>
        </w:tc>
        <w:tc>
          <w:tcPr>
            <w:tcW w:w="0" w:type="auto"/>
            <w:tcBorders>
              <w:top w:val="nil"/>
              <w:left w:val="nil"/>
              <w:bottom w:val="nil"/>
              <w:right w:val="nil"/>
            </w:tcBorders>
            <w:noWrap/>
            <w:vAlign w:val="bottom"/>
          </w:tcPr>
          <w:p w14:paraId="5751454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2.3 </w:t>
            </w:r>
          </w:p>
        </w:tc>
        <w:tc>
          <w:tcPr>
            <w:tcW w:w="0" w:type="auto"/>
            <w:tcBorders>
              <w:top w:val="nil"/>
              <w:left w:val="nil"/>
              <w:bottom w:val="nil"/>
              <w:right w:val="nil"/>
            </w:tcBorders>
            <w:noWrap/>
            <w:vAlign w:val="bottom"/>
          </w:tcPr>
          <w:p w14:paraId="041B659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0.3 </w:t>
            </w:r>
          </w:p>
        </w:tc>
        <w:tc>
          <w:tcPr>
            <w:tcW w:w="0" w:type="auto"/>
            <w:tcBorders>
              <w:top w:val="nil"/>
              <w:left w:val="nil"/>
              <w:bottom w:val="nil"/>
              <w:right w:val="nil"/>
            </w:tcBorders>
            <w:noWrap/>
            <w:vAlign w:val="center"/>
          </w:tcPr>
          <w:p w14:paraId="5E74C77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1056.0 </w:t>
            </w:r>
          </w:p>
        </w:tc>
        <w:tc>
          <w:tcPr>
            <w:tcW w:w="0" w:type="auto"/>
            <w:tcBorders>
              <w:top w:val="nil"/>
              <w:left w:val="nil"/>
              <w:bottom w:val="nil"/>
              <w:right w:val="nil"/>
            </w:tcBorders>
            <w:noWrap/>
            <w:vAlign w:val="center"/>
          </w:tcPr>
          <w:p w14:paraId="09C26BF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1055.7 </w:t>
            </w:r>
          </w:p>
        </w:tc>
        <w:tc>
          <w:tcPr>
            <w:tcW w:w="0" w:type="auto"/>
            <w:tcBorders>
              <w:top w:val="nil"/>
              <w:left w:val="nil"/>
              <w:bottom w:val="nil"/>
              <w:right w:val="nil"/>
            </w:tcBorders>
            <w:noWrap/>
            <w:vAlign w:val="center"/>
          </w:tcPr>
          <w:p w14:paraId="083421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0.5 </w:t>
            </w:r>
          </w:p>
        </w:tc>
        <w:tc>
          <w:tcPr>
            <w:tcW w:w="0" w:type="auto"/>
            <w:tcBorders>
              <w:top w:val="nil"/>
              <w:left w:val="nil"/>
              <w:bottom w:val="nil"/>
              <w:right w:val="nil"/>
            </w:tcBorders>
            <w:noWrap/>
            <w:vAlign w:val="center"/>
          </w:tcPr>
          <w:p w14:paraId="2A642FE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7.5 </w:t>
            </w:r>
          </w:p>
        </w:tc>
        <w:tc>
          <w:tcPr>
            <w:tcW w:w="0" w:type="auto"/>
            <w:tcBorders>
              <w:top w:val="nil"/>
              <w:left w:val="nil"/>
              <w:bottom w:val="nil"/>
              <w:right w:val="nil"/>
            </w:tcBorders>
            <w:noWrap/>
            <w:vAlign w:val="center"/>
          </w:tcPr>
          <w:p w14:paraId="150EDD4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1056.0 </w:t>
            </w:r>
          </w:p>
        </w:tc>
        <w:tc>
          <w:tcPr>
            <w:tcW w:w="0" w:type="auto"/>
            <w:tcBorders>
              <w:top w:val="nil"/>
              <w:left w:val="nil"/>
              <w:bottom w:val="nil"/>
              <w:right w:val="nil"/>
            </w:tcBorders>
            <w:noWrap/>
            <w:vAlign w:val="center"/>
          </w:tcPr>
          <w:p w14:paraId="4E0399F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1056.0 </w:t>
            </w:r>
          </w:p>
        </w:tc>
        <w:tc>
          <w:tcPr>
            <w:tcW w:w="0" w:type="auto"/>
            <w:tcBorders>
              <w:top w:val="nil"/>
              <w:left w:val="nil"/>
              <w:bottom w:val="nil"/>
              <w:right w:val="nil"/>
            </w:tcBorders>
            <w:noWrap/>
            <w:vAlign w:val="center"/>
          </w:tcPr>
          <w:p w14:paraId="07A884D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114DA74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25.7 </w:t>
            </w:r>
          </w:p>
        </w:tc>
        <w:tc>
          <w:tcPr>
            <w:tcW w:w="0" w:type="auto"/>
            <w:tcBorders>
              <w:top w:val="nil"/>
              <w:left w:val="nil"/>
              <w:bottom w:val="nil"/>
              <w:right w:val="nil"/>
            </w:tcBorders>
            <w:noWrap/>
            <w:vAlign w:val="center"/>
          </w:tcPr>
          <w:p w14:paraId="221D891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1056.0 </w:t>
            </w:r>
          </w:p>
        </w:tc>
        <w:tc>
          <w:tcPr>
            <w:tcW w:w="0" w:type="auto"/>
            <w:tcBorders>
              <w:top w:val="nil"/>
              <w:left w:val="nil"/>
              <w:bottom w:val="nil"/>
              <w:right w:val="nil"/>
            </w:tcBorders>
            <w:noWrap/>
            <w:vAlign w:val="center"/>
          </w:tcPr>
          <w:p w14:paraId="04F8B7B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1056.0 </w:t>
            </w:r>
          </w:p>
        </w:tc>
        <w:tc>
          <w:tcPr>
            <w:tcW w:w="0" w:type="auto"/>
            <w:tcBorders>
              <w:top w:val="nil"/>
              <w:left w:val="nil"/>
              <w:bottom w:val="nil"/>
              <w:right w:val="nil"/>
            </w:tcBorders>
            <w:noWrap/>
            <w:vAlign w:val="center"/>
          </w:tcPr>
          <w:p w14:paraId="5FAC1AA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3CF0712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25.1 </w:t>
            </w:r>
          </w:p>
        </w:tc>
      </w:tr>
      <w:tr w14:paraId="4A634A13">
        <w:trPr>
          <w:trHeight w:val="328" w:hRule="atLeast"/>
          <w:jc w:val="center"/>
        </w:trPr>
        <w:tc>
          <w:tcPr>
            <w:tcW w:w="0" w:type="auto"/>
            <w:tcBorders>
              <w:top w:val="nil"/>
              <w:left w:val="nil"/>
              <w:bottom w:val="nil"/>
              <w:right w:val="nil"/>
            </w:tcBorders>
            <w:noWrap/>
            <w:vAlign w:val="center"/>
          </w:tcPr>
          <w:p w14:paraId="74C604E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34</w:t>
            </w:r>
          </w:p>
        </w:tc>
        <w:tc>
          <w:tcPr>
            <w:tcW w:w="0" w:type="auto"/>
            <w:tcBorders>
              <w:top w:val="nil"/>
              <w:left w:val="nil"/>
              <w:bottom w:val="nil"/>
              <w:right w:val="nil"/>
            </w:tcBorders>
            <w:noWrap/>
            <w:vAlign w:val="bottom"/>
          </w:tcPr>
          <w:p w14:paraId="7B7BD5C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1266.0</w:t>
            </w:r>
          </w:p>
        </w:tc>
        <w:tc>
          <w:tcPr>
            <w:tcW w:w="0" w:type="auto"/>
            <w:tcBorders>
              <w:top w:val="nil"/>
              <w:left w:val="nil"/>
              <w:bottom w:val="nil"/>
              <w:right w:val="nil"/>
            </w:tcBorders>
            <w:noWrap/>
            <w:vAlign w:val="center"/>
          </w:tcPr>
          <w:p w14:paraId="2BA37FF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0.7</w:t>
            </w:r>
          </w:p>
        </w:tc>
        <w:tc>
          <w:tcPr>
            <w:tcW w:w="0" w:type="auto"/>
            <w:tcBorders>
              <w:top w:val="nil"/>
              <w:left w:val="nil"/>
              <w:bottom w:val="nil"/>
              <w:right w:val="nil"/>
            </w:tcBorders>
            <w:noWrap/>
            <w:vAlign w:val="bottom"/>
          </w:tcPr>
          <w:p w14:paraId="3F42BBD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1257.0</w:t>
            </w:r>
          </w:p>
        </w:tc>
        <w:tc>
          <w:tcPr>
            <w:tcW w:w="0" w:type="auto"/>
            <w:tcBorders>
              <w:top w:val="nil"/>
              <w:left w:val="nil"/>
              <w:bottom w:val="nil"/>
              <w:right w:val="nil"/>
            </w:tcBorders>
            <w:noWrap/>
            <w:vAlign w:val="bottom"/>
          </w:tcPr>
          <w:p w14:paraId="4E2BA99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1253.6 </w:t>
            </w:r>
          </w:p>
        </w:tc>
        <w:tc>
          <w:tcPr>
            <w:tcW w:w="0" w:type="auto"/>
            <w:tcBorders>
              <w:top w:val="nil"/>
              <w:left w:val="nil"/>
              <w:bottom w:val="nil"/>
              <w:right w:val="nil"/>
            </w:tcBorders>
            <w:noWrap/>
            <w:vAlign w:val="bottom"/>
          </w:tcPr>
          <w:p w14:paraId="6553C9E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2.7 </w:t>
            </w:r>
          </w:p>
        </w:tc>
        <w:tc>
          <w:tcPr>
            <w:tcW w:w="0" w:type="auto"/>
            <w:tcBorders>
              <w:top w:val="nil"/>
              <w:left w:val="nil"/>
              <w:bottom w:val="nil"/>
              <w:right w:val="nil"/>
            </w:tcBorders>
            <w:noWrap/>
            <w:vAlign w:val="bottom"/>
          </w:tcPr>
          <w:p w14:paraId="2AE8947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0.3 </w:t>
            </w:r>
          </w:p>
        </w:tc>
        <w:tc>
          <w:tcPr>
            <w:tcW w:w="0" w:type="auto"/>
            <w:tcBorders>
              <w:top w:val="nil"/>
              <w:left w:val="nil"/>
              <w:bottom w:val="nil"/>
              <w:right w:val="nil"/>
            </w:tcBorders>
            <w:noWrap/>
            <w:vAlign w:val="center"/>
          </w:tcPr>
          <w:p w14:paraId="25BCA83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1255.0 </w:t>
            </w:r>
          </w:p>
        </w:tc>
        <w:tc>
          <w:tcPr>
            <w:tcW w:w="0" w:type="auto"/>
            <w:tcBorders>
              <w:top w:val="nil"/>
              <w:left w:val="nil"/>
              <w:bottom w:val="nil"/>
              <w:right w:val="nil"/>
            </w:tcBorders>
            <w:noWrap/>
            <w:vAlign w:val="center"/>
          </w:tcPr>
          <w:p w14:paraId="6841F4C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1254.6 </w:t>
            </w:r>
          </w:p>
        </w:tc>
        <w:tc>
          <w:tcPr>
            <w:tcW w:w="0" w:type="auto"/>
            <w:tcBorders>
              <w:top w:val="nil"/>
              <w:left w:val="nil"/>
              <w:bottom w:val="nil"/>
              <w:right w:val="nil"/>
            </w:tcBorders>
            <w:noWrap/>
            <w:vAlign w:val="center"/>
          </w:tcPr>
          <w:p w14:paraId="478D908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0.5 </w:t>
            </w:r>
          </w:p>
        </w:tc>
        <w:tc>
          <w:tcPr>
            <w:tcW w:w="0" w:type="auto"/>
            <w:tcBorders>
              <w:top w:val="nil"/>
              <w:left w:val="nil"/>
              <w:bottom w:val="nil"/>
              <w:right w:val="nil"/>
            </w:tcBorders>
            <w:noWrap/>
            <w:vAlign w:val="center"/>
          </w:tcPr>
          <w:p w14:paraId="764D6EF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7.8 </w:t>
            </w:r>
          </w:p>
        </w:tc>
        <w:tc>
          <w:tcPr>
            <w:tcW w:w="0" w:type="auto"/>
            <w:tcBorders>
              <w:top w:val="nil"/>
              <w:left w:val="nil"/>
              <w:bottom w:val="nil"/>
              <w:right w:val="nil"/>
            </w:tcBorders>
            <w:noWrap/>
            <w:vAlign w:val="center"/>
          </w:tcPr>
          <w:p w14:paraId="2547B40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1255.0 </w:t>
            </w:r>
          </w:p>
        </w:tc>
        <w:tc>
          <w:tcPr>
            <w:tcW w:w="0" w:type="auto"/>
            <w:tcBorders>
              <w:top w:val="nil"/>
              <w:left w:val="nil"/>
              <w:bottom w:val="nil"/>
              <w:right w:val="nil"/>
            </w:tcBorders>
            <w:noWrap/>
            <w:vAlign w:val="center"/>
          </w:tcPr>
          <w:p w14:paraId="1D7F67C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1255.0 </w:t>
            </w:r>
          </w:p>
        </w:tc>
        <w:tc>
          <w:tcPr>
            <w:tcW w:w="0" w:type="auto"/>
            <w:tcBorders>
              <w:top w:val="nil"/>
              <w:left w:val="nil"/>
              <w:bottom w:val="nil"/>
              <w:right w:val="nil"/>
            </w:tcBorders>
            <w:noWrap/>
            <w:vAlign w:val="center"/>
          </w:tcPr>
          <w:p w14:paraId="6F28481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79DC3F1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24.5 </w:t>
            </w:r>
          </w:p>
        </w:tc>
        <w:tc>
          <w:tcPr>
            <w:tcW w:w="0" w:type="auto"/>
            <w:tcBorders>
              <w:top w:val="nil"/>
              <w:left w:val="nil"/>
              <w:bottom w:val="nil"/>
              <w:right w:val="nil"/>
            </w:tcBorders>
            <w:noWrap/>
            <w:vAlign w:val="center"/>
          </w:tcPr>
          <w:p w14:paraId="0FB0450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1255.0 </w:t>
            </w:r>
          </w:p>
        </w:tc>
        <w:tc>
          <w:tcPr>
            <w:tcW w:w="0" w:type="auto"/>
            <w:tcBorders>
              <w:top w:val="nil"/>
              <w:left w:val="nil"/>
              <w:bottom w:val="nil"/>
              <w:right w:val="nil"/>
            </w:tcBorders>
            <w:noWrap/>
            <w:vAlign w:val="center"/>
          </w:tcPr>
          <w:p w14:paraId="1AF5CB8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1255.0 </w:t>
            </w:r>
          </w:p>
        </w:tc>
        <w:tc>
          <w:tcPr>
            <w:tcW w:w="0" w:type="auto"/>
            <w:tcBorders>
              <w:top w:val="nil"/>
              <w:left w:val="nil"/>
              <w:bottom w:val="nil"/>
              <w:right w:val="nil"/>
            </w:tcBorders>
            <w:noWrap/>
            <w:vAlign w:val="center"/>
          </w:tcPr>
          <w:p w14:paraId="54C9060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2DCECFE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23.2 </w:t>
            </w:r>
          </w:p>
        </w:tc>
      </w:tr>
      <w:tr w14:paraId="7E0DD039">
        <w:trPr>
          <w:trHeight w:val="328" w:hRule="atLeast"/>
          <w:jc w:val="center"/>
        </w:trPr>
        <w:tc>
          <w:tcPr>
            <w:tcW w:w="0" w:type="auto"/>
            <w:tcBorders>
              <w:top w:val="nil"/>
              <w:left w:val="nil"/>
              <w:bottom w:val="nil"/>
              <w:right w:val="nil"/>
            </w:tcBorders>
            <w:noWrap/>
            <w:vAlign w:val="center"/>
          </w:tcPr>
          <w:p w14:paraId="1D57C2E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36</w:t>
            </w:r>
          </w:p>
        </w:tc>
        <w:tc>
          <w:tcPr>
            <w:tcW w:w="0" w:type="auto"/>
            <w:tcBorders>
              <w:top w:val="nil"/>
              <w:left w:val="nil"/>
              <w:bottom w:val="nil"/>
              <w:right w:val="nil"/>
            </w:tcBorders>
            <w:noWrap/>
            <w:vAlign w:val="bottom"/>
          </w:tcPr>
          <w:p w14:paraId="595F8EE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1165.0</w:t>
            </w:r>
          </w:p>
        </w:tc>
        <w:tc>
          <w:tcPr>
            <w:tcW w:w="0" w:type="auto"/>
            <w:tcBorders>
              <w:top w:val="nil"/>
              <w:left w:val="nil"/>
              <w:bottom w:val="nil"/>
              <w:right w:val="nil"/>
            </w:tcBorders>
            <w:noWrap/>
            <w:vAlign w:val="center"/>
          </w:tcPr>
          <w:p w14:paraId="54617DF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8.4</w:t>
            </w:r>
          </w:p>
        </w:tc>
        <w:tc>
          <w:tcPr>
            <w:tcW w:w="0" w:type="auto"/>
            <w:tcBorders>
              <w:top w:val="nil"/>
              <w:left w:val="nil"/>
              <w:bottom w:val="nil"/>
              <w:right w:val="nil"/>
            </w:tcBorders>
            <w:noWrap/>
            <w:vAlign w:val="bottom"/>
          </w:tcPr>
          <w:p w14:paraId="5738175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1158.0</w:t>
            </w:r>
          </w:p>
        </w:tc>
        <w:tc>
          <w:tcPr>
            <w:tcW w:w="0" w:type="auto"/>
            <w:tcBorders>
              <w:top w:val="nil"/>
              <w:left w:val="nil"/>
              <w:bottom w:val="nil"/>
              <w:right w:val="nil"/>
            </w:tcBorders>
            <w:noWrap/>
            <w:vAlign w:val="bottom"/>
          </w:tcPr>
          <w:p w14:paraId="7F3EFDF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1156.1 </w:t>
            </w:r>
          </w:p>
        </w:tc>
        <w:tc>
          <w:tcPr>
            <w:tcW w:w="0" w:type="auto"/>
            <w:tcBorders>
              <w:top w:val="nil"/>
              <w:left w:val="nil"/>
              <w:bottom w:val="nil"/>
              <w:right w:val="nil"/>
            </w:tcBorders>
            <w:noWrap/>
            <w:vAlign w:val="bottom"/>
          </w:tcPr>
          <w:p w14:paraId="08661BA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 </w:t>
            </w:r>
          </w:p>
        </w:tc>
        <w:tc>
          <w:tcPr>
            <w:tcW w:w="0" w:type="auto"/>
            <w:tcBorders>
              <w:top w:val="nil"/>
              <w:left w:val="nil"/>
              <w:bottom w:val="nil"/>
              <w:right w:val="nil"/>
            </w:tcBorders>
            <w:noWrap/>
            <w:vAlign w:val="bottom"/>
          </w:tcPr>
          <w:p w14:paraId="3BF72EE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0.3 </w:t>
            </w:r>
          </w:p>
        </w:tc>
        <w:tc>
          <w:tcPr>
            <w:tcW w:w="0" w:type="auto"/>
            <w:tcBorders>
              <w:top w:val="nil"/>
              <w:left w:val="nil"/>
              <w:bottom w:val="nil"/>
              <w:right w:val="nil"/>
            </w:tcBorders>
            <w:noWrap/>
            <w:vAlign w:val="center"/>
          </w:tcPr>
          <w:p w14:paraId="39516BE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1161.0 </w:t>
            </w:r>
          </w:p>
        </w:tc>
        <w:tc>
          <w:tcPr>
            <w:tcW w:w="0" w:type="auto"/>
            <w:tcBorders>
              <w:top w:val="nil"/>
              <w:left w:val="nil"/>
              <w:bottom w:val="nil"/>
              <w:right w:val="nil"/>
            </w:tcBorders>
            <w:noWrap/>
            <w:vAlign w:val="center"/>
          </w:tcPr>
          <w:p w14:paraId="06F08E5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1160.8 </w:t>
            </w:r>
          </w:p>
        </w:tc>
        <w:tc>
          <w:tcPr>
            <w:tcW w:w="0" w:type="auto"/>
            <w:tcBorders>
              <w:top w:val="nil"/>
              <w:left w:val="nil"/>
              <w:bottom w:val="nil"/>
              <w:right w:val="nil"/>
            </w:tcBorders>
            <w:noWrap/>
            <w:vAlign w:val="center"/>
          </w:tcPr>
          <w:p w14:paraId="30AA5FA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0.4 </w:t>
            </w:r>
          </w:p>
        </w:tc>
        <w:tc>
          <w:tcPr>
            <w:tcW w:w="0" w:type="auto"/>
            <w:tcBorders>
              <w:top w:val="nil"/>
              <w:left w:val="nil"/>
              <w:bottom w:val="nil"/>
              <w:right w:val="nil"/>
            </w:tcBorders>
            <w:noWrap/>
            <w:vAlign w:val="center"/>
          </w:tcPr>
          <w:p w14:paraId="73DB4B7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7.8 </w:t>
            </w:r>
          </w:p>
        </w:tc>
        <w:tc>
          <w:tcPr>
            <w:tcW w:w="0" w:type="auto"/>
            <w:tcBorders>
              <w:top w:val="nil"/>
              <w:left w:val="nil"/>
              <w:bottom w:val="nil"/>
              <w:right w:val="nil"/>
            </w:tcBorders>
            <w:noWrap/>
            <w:vAlign w:val="center"/>
          </w:tcPr>
          <w:p w14:paraId="4683BBF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1161.0 </w:t>
            </w:r>
          </w:p>
        </w:tc>
        <w:tc>
          <w:tcPr>
            <w:tcW w:w="0" w:type="auto"/>
            <w:tcBorders>
              <w:top w:val="nil"/>
              <w:left w:val="nil"/>
              <w:bottom w:val="nil"/>
              <w:right w:val="nil"/>
            </w:tcBorders>
            <w:noWrap/>
            <w:vAlign w:val="center"/>
          </w:tcPr>
          <w:p w14:paraId="5F5F02C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1161.0 </w:t>
            </w:r>
          </w:p>
        </w:tc>
        <w:tc>
          <w:tcPr>
            <w:tcW w:w="0" w:type="auto"/>
            <w:tcBorders>
              <w:top w:val="nil"/>
              <w:left w:val="nil"/>
              <w:bottom w:val="nil"/>
              <w:right w:val="nil"/>
            </w:tcBorders>
            <w:noWrap/>
            <w:vAlign w:val="center"/>
          </w:tcPr>
          <w:p w14:paraId="31DC37F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2CE0EF8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23.8 </w:t>
            </w:r>
          </w:p>
        </w:tc>
        <w:tc>
          <w:tcPr>
            <w:tcW w:w="0" w:type="auto"/>
            <w:tcBorders>
              <w:top w:val="nil"/>
              <w:left w:val="nil"/>
              <w:bottom w:val="nil"/>
              <w:right w:val="nil"/>
            </w:tcBorders>
            <w:noWrap/>
            <w:vAlign w:val="center"/>
          </w:tcPr>
          <w:p w14:paraId="56E2CA7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1161.0 </w:t>
            </w:r>
          </w:p>
        </w:tc>
        <w:tc>
          <w:tcPr>
            <w:tcW w:w="0" w:type="auto"/>
            <w:tcBorders>
              <w:top w:val="nil"/>
              <w:left w:val="nil"/>
              <w:bottom w:val="nil"/>
              <w:right w:val="nil"/>
            </w:tcBorders>
            <w:noWrap/>
            <w:vAlign w:val="center"/>
          </w:tcPr>
          <w:p w14:paraId="168BF8C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1161.0 </w:t>
            </w:r>
          </w:p>
        </w:tc>
        <w:tc>
          <w:tcPr>
            <w:tcW w:w="0" w:type="auto"/>
            <w:tcBorders>
              <w:top w:val="nil"/>
              <w:left w:val="nil"/>
              <w:bottom w:val="nil"/>
              <w:right w:val="nil"/>
            </w:tcBorders>
            <w:noWrap/>
            <w:vAlign w:val="center"/>
          </w:tcPr>
          <w:p w14:paraId="367CCAE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18C28F2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23.7 </w:t>
            </w:r>
          </w:p>
        </w:tc>
      </w:tr>
      <w:tr w14:paraId="5CD1E4D9">
        <w:trPr>
          <w:trHeight w:val="328" w:hRule="atLeast"/>
          <w:jc w:val="center"/>
        </w:trPr>
        <w:tc>
          <w:tcPr>
            <w:tcW w:w="0" w:type="auto"/>
            <w:tcBorders>
              <w:top w:val="nil"/>
              <w:left w:val="nil"/>
              <w:bottom w:val="nil"/>
              <w:right w:val="nil"/>
            </w:tcBorders>
            <w:noWrap/>
            <w:vAlign w:val="center"/>
          </w:tcPr>
          <w:p w14:paraId="4D1C6AF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37</w:t>
            </w:r>
          </w:p>
        </w:tc>
        <w:tc>
          <w:tcPr>
            <w:tcW w:w="0" w:type="auto"/>
            <w:tcBorders>
              <w:top w:val="nil"/>
              <w:left w:val="nil"/>
              <w:bottom w:val="nil"/>
              <w:right w:val="nil"/>
            </w:tcBorders>
            <w:noWrap/>
            <w:vAlign w:val="bottom"/>
          </w:tcPr>
          <w:p w14:paraId="52AEC4B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1365.0</w:t>
            </w:r>
          </w:p>
        </w:tc>
        <w:tc>
          <w:tcPr>
            <w:tcW w:w="0" w:type="auto"/>
            <w:tcBorders>
              <w:top w:val="nil"/>
              <w:left w:val="nil"/>
              <w:bottom w:val="nil"/>
              <w:right w:val="nil"/>
            </w:tcBorders>
            <w:noWrap/>
            <w:vAlign w:val="center"/>
          </w:tcPr>
          <w:p w14:paraId="72F1682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2.8</w:t>
            </w:r>
          </w:p>
        </w:tc>
        <w:tc>
          <w:tcPr>
            <w:tcW w:w="0" w:type="auto"/>
            <w:tcBorders>
              <w:top w:val="nil"/>
              <w:left w:val="nil"/>
              <w:bottom w:val="nil"/>
              <w:right w:val="nil"/>
            </w:tcBorders>
            <w:noWrap/>
            <w:vAlign w:val="bottom"/>
          </w:tcPr>
          <w:p w14:paraId="43486C8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1360.0</w:t>
            </w:r>
          </w:p>
        </w:tc>
        <w:tc>
          <w:tcPr>
            <w:tcW w:w="0" w:type="auto"/>
            <w:tcBorders>
              <w:top w:val="nil"/>
              <w:left w:val="nil"/>
              <w:bottom w:val="nil"/>
              <w:right w:val="nil"/>
            </w:tcBorders>
            <w:noWrap/>
            <w:vAlign w:val="bottom"/>
          </w:tcPr>
          <w:p w14:paraId="5CC43D5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1357.7 </w:t>
            </w:r>
          </w:p>
        </w:tc>
        <w:tc>
          <w:tcPr>
            <w:tcW w:w="0" w:type="auto"/>
            <w:tcBorders>
              <w:top w:val="nil"/>
              <w:left w:val="nil"/>
              <w:bottom w:val="nil"/>
              <w:right w:val="nil"/>
            </w:tcBorders>
            <w:noWrap/>
            <w:vAlign w:val="bottom"/>
          </w:tcPr>
          <w:p w14:paraId="67E3F60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1.8 </w:t>
            </w:r>
          </w:p>
        </w:tc>
        <w:tc>
          <w:tcPr>
            <w:tcW w:w="0" w:type="auto"/>
            <w:tcBorders>
              <w:top w:val="nil"/>
              <w:left w:val="nil"/>
              <w:bottom w:val="nil"/>
              <w:right w:val="nil"/>
            </w:tcBorders>
            <w:noWrap/>
            <w:vAlign w:val="bottom"/>
          </w:tcPr>
          <w:p w14:paraId="2BC16A7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0.3 </w:t>
            </w:r>
          </w:p>
        </w:tc>
        <w:tc>
          <w:tcPr>
            <w:tcW w:w="0" w:type="auto"/>
            <w:tcBorders>
              <w:top w:val="nil"/>
              <w:left w:val="nil"/>
              <w:bottom w:val="nil"/>
              <w:right w:val="nil"/>
            </w:tcBorders>
            <w:noWrap/>
            <w:vAlign w:val="center"/>
          </w:tcPr>
          <w:p w14:paraId="2516290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1361.0 </w:t>
            </w:r>
          </w:p>
        </w:tc>
        <w:tc>
          <w:tcPr>
            <w:tcW w:w="0" w:type="auto"/>
            <w:tcBorders>
              <w:top w:val="nil"/>
              <w:left w:val="nil"/>
              <w:bottom w:val="nil"/>
              <w:right w:val="nil"/>
            </w:tcBorders>
            <w:noWrap/>
            <w:vAlign w:val="center"/>
          </w:tcPr>
          <w:p w14:paraId="5FD208F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1360.2 </w:t>
            </w:r>
          </w:p>
        </w:tc>
        <w:tc>
          <w:tcPr>
            <w:tcW w:w="0" w:type="auto"/>
            <w:tcBorders>
              <w:top w:val="nil"/>
              <w:left w:val="nil"/>
              <w:bottom w:val="nil"/>
              <w:right w:val="nil"/>
            </w:tcBorders>
            <w:noWrap/>
            <w:vAlign w:val="center"/>
          </w:tcPr>
          <w:p w14:paraId="5830534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0.4 </w:t>
            </w:r>
          </w:p>
        </w:tc>
        <w:tc>
          <w:tcPr>
            <w:tcW w:w="0" w:type="auto"/>
            <w:tcBorders>
              <w:top w:val="nil"/>
              <w:left w:val="nil"/>
              <w:bottom w:val="nil"/>
              <w:right w:val="nil"/>
            </w:tcBorders>
            <w:noWrap/>
            <w:vAlign w:val="center"/>
          </w:tcPr>
          <w:p w14:paraId="2FDB1C8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9.0 </w:t>
            </w:r>
          </w:p>
        </w:tc>
        <w:tc>
          <w:tcPr>
            <w:tcW w:w="0" w:type="auto"/>
            <w:tcBorders>
              <w:top w:val="nil"/>
              <w:left w:val="nil"/>
              <w:bottom w:val="nil"/>
              <w:right w:val="nil"/>
            </w:tcBorders>
            <w:noWrap/>
            <w:vAlign w:val="center"/>
          </w:tcPr>
          <w:p w14:paraId="3D504EE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1361.0 </w:t>
            </w:r>
          </w:p>
        </w:tc>
        <w:tc>
          <w:tcPr>
            <w:tcW w:w="0" w:type="auto"/>
            <w:tcBorders>
              <w:top w:val="nil"/>
              <w:left w:val="nil"/>
              <w:bottom w:val="nil"/>
              <w:right w:val="nil"/>
            </w:tcBorders>
            <w:noWrap/>
            <w:vAlign w:val="center"/>
          </w:tcPr>
          <w:p w14:paraId="741B9D7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1361.0 </w:t>
            </w:r>
          </w:p>
        </w:tc>
        <w:tc>
          <w:tcPr>
            <w:tcW w:w="0" w:type="auto"/>
            <w:tcBorders>
              <w:top w:val="nil"/>
              <w:left w:val="nil"/>
              <w:bottom w:val="nil"/>
              <w:right w:val="nil"/>
            </w:tcBorders>
            <w:noWrap/>
            <w:vAlign w:val="center"/>
          </w:tcPr>
          <w:p w14:paraId="156AA73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5A55A1B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35.0 </w:t>
            </w:r>
          </w:p>
        </w:tc>
        <w:tc>
          <w:tcPr>
            <w:tcW w:w="0" w:type="auto"/>
            <w:tcBorders>
              <w:top w:val="nil"/>
              <w:left w:val="nil"/>
              <w:bottom w:val="nil"/>
              <w:right w:val="nil"/>
            </w:tcBorders>
            <w:noWrap/>
            <w:vAlign w:val="center"/>
          </w:tcPr>
          <w:p w14:paraId="70E117A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1361.0 </w:t>
            </w:r>
          </w:p>
        </w:tc>
        <w:tc>
          <w:tcPr>
            <w:tcW w:w="0" w:type="auto"/>
            <w:tcBorders>
              <w:top w:val="nil"/>
              <w:left w:val="nil"/>
              <w:bottom w:val="nil"/>
              <w:right w:val="nil"/>
            </w:tcBorders>
            <w:noWrap/>
            <w:vAlign w:val="center"/>
          </w:tcPr>
          <w:p w14:paraId="1736E3B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1361.0 </w:t>
            </w:r>
          </w:p>
        </w:tc>
        <w:tc>
          <w:tcPr>
            <w:tcW w:w="0" w:type="auto"/>
            <w:tcBorders>
              <w:top w:val="nil"/>
              <w:left w:val="nil"/>
              <w:bottom w:val="nil"/>
              <w:right w:val="nil"/>
            </w:tcBorders>
            <w:noWrap/>
            <w:vAlign w:val="center"/>
          </w:tcPr>
          <w:p w14:paraId="4492EBB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4D35CFE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31.7 </w:t>
            </w:r>
          </w:p>
        </w:tc>
      </w:tr>
      <w:tr w14:paraId="25D96DA3">
        <w:trPr>
          <w:trHeight w:val="328" w:hRule="atLeast"/>
          <w:jc w:val="center"/>
        </w:trPr>
        <w:tc>
          <w:tcPr>
            <w:tcW w:w="0" w:type="auto"/>
            <w:tcBorders>
              <w:top w:val="nil"/>
              <w:left w:val="nil"/>
              <w:bottom w:val="nil"/>
              <w:right w:val="nil"/>
            </w:tcBorders>
            <w:noWrap/>
            <w:vAlign w:val="center"/>
          </w:tcPr>
          <w:p w14:paraId="7306EF5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38</w:t>
            </w:r>
          </w:p>
        </w:tc>
        <w:tc>
          <w:tcPr>
            <w:tcW w:w="0" w:type="auto"/>
            <w:tcBorders>
              <w:top w:val="nil"/>
              <w:left w:val="nil"/>
              <w:bottom w:val="nil"/>
              <w:right w:val="nil"/>
            </w:tcBorders>
            <w:noWrap/>
            <w:vAlign w:val="bottom"/>
          </w:tcPr>
          <w:p w14:paraId="460D9D2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1079.0</w:t>
            </w:r>
          </w:p>
        </w:tc>
        <w:tc>
          <w:tcPr>
            <w:tcW w:w="0" w:type="auto"/>
            <w:tcBorders>
              <w:top w:val="nil"/>
              <w:left w:val="nil"/>
              <w:bottom w:val="nil"/>
              <w:right w:val="nil"/>
            </w:tcBorders>
            <w:noWrap/>
            <w:vAlign w:val="center"/>
          </w:tcPr>
          <w:p w14:paraId="1E7CD06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2.0</w:t>
            </w:r>
          </w:p>
        </w:tc>
        <w:tc>
          <w:tcPr>
            <w:tcW w:w="0" w:type="auto"/>
            <w:tcBorders>
              <w:top w:val="nil"/>
              <w:left w:val="nil"/>
              <w:bottom w:val="nil"/>
              <w:right w:val="nil"/>
            </w:tcBorders>
            <w:noWrap/>
            <w:vAlign w:val="bottom"/>
          </w:tcPr>
          <w:p w14:paraId="6A6B4BC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1071.0</w:t>
            </w:r>
          </w:p>
        </w:tc>
        <w:tc>
          <w:tcPr>
            <w:tcW w:w="0" w:type="auto"/>
            <w:tcBorders>
              <w:top w:val="nil"/>
              <w:left w:val="nil"/>
              <w:bottom w:val="nil"/>
              <w:right w:val="nil"/>
            </w:tcBorders>
            <w:noWrap/>
            <w:vAlign w:val="bottom"/>
          </w:tcPr>
          <w:p w14:paraId="6CC5C57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1067.3 </w:t>
            </w:r>
          </w:p>
        </w:tc>
        <w:tc>
          <w:tcPr>
            <w:tcW w:w="0" w:type="auto"/>
            <w:tcBorders>
              <w:top w:val="nil"/>
              <w:left w:val="nil"/>
              <w:bottom w:val="nil"/>
              <w:right w:val="nil"/>
            </w:tcBorders>
            <w:noWrap/>
            <w:vAlign w:val="bottom"/>
          </w:tcPr>
          <w:p w14:paraId="23D9166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 </w:t>
            </w:r>
          </w:p>
        </w:tc>
        <w:tc>
          <w:tcPr>
            <w:tcW w:w="0" w:type="auto"/>
            <w:tcBorders>
              <w:top w:val="nil"/>
              <w:left w:val="nil"/>
              <w:bottom w:val="nil"/>
              <w:right w:val="nil"/>
            </w:tcBorders>
            <w:noWrap/>
            <w:vAlign w:val="bottom"/>
          </w:tcPr>
          <w:p w14:paraId="4D380C9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0.4 </w:t>
            </w:r>
          </w:p>
        </w:tc>
        <w:tc>
          <w:tcPr>
            <w:tcW w:w="0" w:type="auto"/>
            <w:tcBorders>
              <w:top w:val="nil"/>
              <w:left w:val="nil"/>
              <w:bottom w:val="nil"/>
              <w:right w:val="nil"/>
            </w:tcBorders>
            <w:noWrap/>
            <w:vAlign w:val="center"/>
          </w:tcPr>
          <w:p w14:paraId="4CD2C8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1070.0 </w:t>
            </w:r>
          </w:p>
        </w:tc>
        <w:tc>
          <w:tcPr>
            <w:tcW w:w="0" w:type="auto"/>
            <w:tcBorders>
              <w:top w:val="nil"/>
              <w:left w:val="nil"/>
              <w:bottom w:val="nil"/>
              <w:right w:val="nil"/>
            </w:tcBorders>
            <w:noWrap/>
            <w:vAlign w:val="center"/>
          </w:tcPr>
          <w:p w14:paraId="0A46E1E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1069.8 </w:t>
            </w:r>
          </w:p>
        </w:tc>
        <w:tc>
          <w:tcPr>
            <w:tcW w:w="0" w:type="auto"/>
            <w:tcBorders>
              <w:top w:val="nil"/>
              <w:left w:val="nil"/>
              <w:bottom w:val="nil"/>
              <w:right w:val="nil"/>
            </w:tcBorders>
            <w:noWrap/>
            <w:vAlign w:val="center"/>
          </w:tcPr>
          <w:p w14:paraId="666C470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0.4 </w:t>
            </w:r>
          </w:p>
        </w:tc>
        <w:tc>
          <w:tcPr>
            <w:tcW w:w="0" w:type="auto"/>
            <w:tcBorders>
              <w:top w:val="nil"/>
              <w:left w:val="nil"/>
              <w:bottom w:val="nil"/>
              <w:right w:val="nil"/>
            </w:tcBorders>
            <w:noWrap/>
            <w:vAlign w:val="center"/>
          </w:tcPr>
          <w:p w14:paraId="46982C5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10.4 </w:t>
            </w:r>
          </w:p>
        </w:tc>
        <w:tc>
          <w:tcPr>
            <w:tcW w:w="0" w:type="auto"/>
            <w:tcBorders>
              <w:top w:val="nil"/>
              <w:left w:val="nil"/>
              <w:bottom w:val="nil"/>
              <w:right w:val="nil"/>
            </w:tcBorders>
            <w:noWrap/>
            <w:vAlign w:val="center"/>
          </w:tcPr>
          <w:p w14:paraId="0303835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1070.0 </w:t>
            </w:r>
          </w:p>
        </w:tc>
        <w:tc>
          <w:tcPr>
            <w:tcW w:w="0" w:type="auto"/>
            <w:tcBorders>
              <w:top w:val="nil"/>
              <w:left w:val="nil"/>
              <w:bottom w:val="nil"/>
              <w:right w:val="nil"/>
            </w:tcBorders>
            <w:noWrap/>
            <w:vAlign w:val="center"/>
          </w:tcPr>
          <w:p w14:paraId="2A06444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1070.0 </w:t>
            </w:r>
          </w:p>
        </w:tc>
        <w:tc>
          <w:tcPr>
            <w:tcW w:w="0" w:type="auto"/>
            <w:tcBorders>
              <w:top w:val="nil"/>
              <w:left w:val="nil"/>
              <w:bottom w:val="nil"/>
              <w:right w:val="nil"/>
            </w:tcBorders>
            <w:noWrap/>
            <w:vAlign w:val="center"/>
          </w:tcPr>
          <w:p w14:paraId="4189127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0F3547B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35.7 </w:t>
            </w:r>
          </w:p>
        </w:tc>
        <w:tc>
          <w:tcPr>
            <w:tcW w:w="0" w:type="auto"/>
            <w:tcBorders>
              <w:top w:val="nil"/>
              <w:left w:val="nil"/>
              <w:bottom w:val="nil"/>
              <w:right w:val="nil"/>
            </w:tcBorders>
            <w:noWrap/>
            <w:vAlign w:val="center"/>
          </w:tcPr>
          <w:p w14:paraId="3C7C82D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1070.0 </w:t>
            </w:r>
          </w:p>
        </w:tc>
        <w:tc>
          <w:tcPr>
            <w:tcW w:w="0" w:type="auto"/>
            <w:tcBorders>
              <w:top w:val="nil"/>
              <w:left w:val="nil"/>
              <w:bottom w:val="nil"/>
              <w:right w:val="nil"/>
            </w:tcBorders>
            <w:noWrap/>
            <w:vAlign w:val="center"/>
          </w:tcPr>
          <w:p w14:paraId="46B702D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1070.0 </w:t>
            </w:r>
          </w:p>
        </w:tc>
        <w:tc>
          <w:tcPr>
            <w:tcW w:w="0" w:type="auto"/>
            <w:tcBorders>
              <w:top w:val="nil"/>
              <w:left w:val="nil"/>
              <w:bottom w:val="nil"/>
              <w:right w:val="nil"/>
            </w:tcBorders>
            <w:noWrap/>
            <w:vAlign w:val="center"/>
          </w:tcPr>
          <w:p w14:paraId="44C41F2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767115E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34.8 </w:t>
            </w:r>
          </w:p>
        </w:tc>
      </w:tr>
      <w:tr w14:paraId="084B1082">
        <w:trPr>
          <w:trHeight w:val="328" w:hRule="atLeast"/>
          <w:jc w:val="center"/>
        </w:trPr>
        <w:tc>
          <w:tcPr>
            <w:tcW w:w="0" w:type="auto"/>
            <w:tcBorders>
              <w:top w:val="nil"/>
              <w:left w:val="nil"/>
              <w:bottom w:val="nil"/>
              <w:right w:val="nil"/>
            </w:tcBorders>
            <w:noWrap/>
            <w:vAlign w:val="center"/>
          </w:tcPr>
          <w:p w14:paraId="274FD81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39</w:t>
            </w:r>
          </w:p>
        </w:tc>
        <w:tc>
          <w:tcPr>
            <w:tcW w:w="0" w:type="auto"/>
            <w:tcBorders>
              <w:top w:val="nil"/>
              <w:left w:val="nil"/>
              <w:bottom w:val="nil"/>
              <w:right w:val="nil"/>
            </w:tcBorders>
            <w:noWrap/>
            <w:vAlign w:val="bottom"/>
          </w:tcPr>
          <w:p w14:paraId="7AFB086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677.0</w:t>
            </w:r>
          </w:p>
        </w:tc>
        <w:tc>
          <w:tcPr>
            <w:tcW w:w="0" w:type="auto"/>
            <w:tcBorders>
              <w:top w:val="nil"/>
              <w:left w:val="nil"/>
              <w:bottom w:val="nil"/>
              <w:right w:val="nil"/>
            </w:tcBorders>
            <w:noWrap/>
            <w:vAlign w:val="center"/>
          </w:tcPr>
          <w:p w14:paraId="5189AA1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7.3</w:t>
            </w:r>
          </w:p>
        </w:tc>
        <w:tc>
          <w:tcPr>
            <w:tcW w:w="0" w:type="auto"/>
            <w:tcBorders>
              <w:top w:val="nil"/>
              <w:left w:val="nil"/>
              <w:bottom w:val="nil"/>
              <w:right w:val="nil"/>
            </w:tcBorders>
            <w:noWrap/>
            <w:vAlign w:val="bottom"/>
          </w:tcPr>
          <w:p w14:paraId="3372151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673.0</w:t>
            </w:r>
          </w:p>
        </w:tc>
        <w:tc>
          <w:tcPr>
            <w:tcW w:w="0" w:type="auto"/>
            <w:tcBorders>
              <w:top w:val="nil"/>
              <w:left w:val="nil"/>
              <w:bottom w:val="nil"/>
              <w:right w:val="nil"/>
            </w:tcBorders>
            <w:noWrap/>
            <w:vAlign w:val="bottom"/>
          </w:tcPr>
          <w:p w14:paraId="5490D39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672.5 </w:t>
            </w:r>
          </w:p>
        </w:tc>
        <w:tc>
          <w:tcPr>
            <w:tcW w:w="0" w:type="auto"/>
            <w:tcBorders>
              <w:top w:val="nil"/>
              <w:left w:val="nil"/>
              <w:bottom w:val="nil"/>
              <w:right w:val="nil"/>
            </w:tcBorders>
            <w:noWrap/>
            <w:vAlign w:val="bottom"/>
          </w:tcPr>
          <w:p w14:paraId="35AF5AE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0.5 </w:t>
            </w:r>
          </w:p>
        </w:tc>
        <w:tc>
          <w:tcPr>
            <w:tcW w:w="0" w:type="auto"/>
            <w:tcBorders>
              <w:top w:val="nil"/>
              <w:left w:val="nil"/>
              <w:bottom w:val="nil"/>
              <w:right w:val="nil"/>
            </w:tcBorders>
            <w:noWrap/>
            <w:vAlign w:val="bottom"/>
          </w:tcPr>
          <w:p w14:paraId="448B890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0.3 </w:t>
            </w:r>
          </w:p>
        </w:tc>
        <w:tc>
          <w:tcPr>
            <w:tcW w:w="0" w:type="auto"/>
            <w:tcBorders>
              <w:top w:val="nil"/>
              <w:left w:val="nil"/>
              <w:bottom w:val="nil"/>
              <w:right w:val="nil"/>
            </w:tcBorders>
            <w:noWrap/>
            <w:vAlign w:val="center"/>
          </w:tcPr>
          <w:p w14:paraId="65A214C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673.0 </w:t>
            </w:r>
          </w:p>
        </w:tc>
        <w:tc>
          <w:tcPr>
            <w:tcW w:w="0" w:type="auto"/>
            <w:tcBorders>
              <w:top w:val="nil"/>
              <w:left w:val="nil"/>
              <w:bottom w:val="nil"/>
              <w:right w:val="nil"/>
            </w:tcBorders>
            <w:noWrap/>
            <w:vAlign w:val="center"/>
          </w:tcPr>
          <w:p w14:paraId="51A30BC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673.0 </w:t>
            </w:r>
          </w:p>
        </w:tc>
        <w:tc>
          <w:tcPr>
            <w:tcW w:w="0" w:type="auto"/>
            <w:tcBorders>
              <w:top w:val="nil"/>
              <w:left w:val="nil"/>
              <w:bottom w:val="nil"/>
              <w:right w:val="nil"/>
            </w:tcBorders>
            <w:noWrap/>
            <w:vAlign w:val="center"/>
          </w:tcPr>
          <w:p w14:paraId="0C93991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252608A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6.9 </w:t>
            </w:r>
          </w:p>
        </w:tc>
        <w:tc>
          <w:tcPr>
            <w:tcW w:w="0" w:type="auto"/>
            <w:tcBorders>
              <w:top w:val="nil"/>
              <w:left w:val="nil"/>
              <w:bottom w:val="nil"/>
              <w:right w:val="nil"/>
            </w:tcBorders>
            <w:noWrap/>
            <w:vAlign w:val="center"/>
          </w:tcPr>
          <w:p w14:paraId="780A262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673.0 </w:t>
            </w:r>
          </w:p>
        </w:tc>
        <w:tc>
          <w:tcPr>
            <w:tcW w:w="0" w:type="auto"/>
            <w:tcBorders>
              <w:top w:val="nil"/>
              <w:left w:val="nil"/>
              <w:bottom w:val="nil"/>
              <w:right w:val="nil"/>
            </w:tcBorders>
            <w:noWrap/>
            <w:vAlign w:val="center"/>
          </w:tcPr>
          <w:p w14:paraId="059301D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673.0 </w:t>
            </w:r>
          </w:p>
        </w:tc>
        <w:tc>
          <w:tcPr>
            <w:tcW w:w="0" w:type="auto"/>
            <w:tcBorders>
              <w:top w:val="nil"/>
              <w:left w:val="nil"/>
              <w:bottom w:val="nil"/>
              <w:right w:val="nil"/>
            </w:tcBorders>
            <w:noWrap/>
            <w:vAlign w:val="center"/>
          </w:tcPr>
          <w:p w14:paraId="3E863AD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5913192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39.0 </w:t>
            </w:r>
          </w:p>
        </w:tc>
        <w:tc>
          <w:tcPr>
            <w:tcW w:w="0" w:type="auto"/>
            <w:tcBorders>
              <w:top w:val="nil"/>
              <w:left w:val="nil"/>
              <w:bottom w:val="nil"/>
              <w:right w:val="nil"/>
            </w:tcBorders>
            <w:noWrap/>
            <w:vAlign w:val="center"/>
          </w:tcPr>
          <w:p w14:paraId="5AA87C8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673.0 </w:t>
            </w:r>
          </w:p>
        </w:tc>
        <w:tc>
          <w:tcPr>
            <w:tcW w:w="0" w:type="auto"/>
            <w:tcBorders>
              <w:top w:val="nil"/>
              <w:left w:val="nil"/>
              <w:bottom w:val="nil"/>
              <w:right w:val="nil"/>
            </w:tcBorders>
            <w:noWrap/>
            <w:vAlign w:val="center"/>
          </w:tcPr>
          <w:p w14:paraId="2A34A07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673.0 </w:t>
            </w:r>
          </w:p>
        </w:tc>
        <w:tc>
          <w:tcPr>
            <w:tcW w:w="0" w:type="auto"/>
            <w:tcBorders>
              <w:top w:val="nil"/>
              <w:left w:val="nil"/>
              <w:bottom w:val="nil"/>
              <w:right w:val="nil"/>
            </w:tcBorders>
            <w:noWrap/>
            <w:vAlign w:val="center"/>
          </w:tcPr>
          <w:p w14:paraId="4A2584E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41909BE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39.4 </w:t>
            </w:r>
          </w:p>
        </w:tc>
      </w:tr>
      <w:tr w14:paraId="6C812E83">
        <w:trPr>
          <w:trHeight w:val="328" w:hRule="atLeast"/>
          <w:jc w:val="center"/>
        </w:trPr>
        <w:tc>
          <w:tcPr>
            <w:tcW w:w="0" w:type="auto"/>
            <w:tcBorders>
              <w:top w:val="nil"/>
              <w:left w:val="nil"/>
              <w:bottom w:val="nil"/>
              <w:right w:val="nil"/>
            </w:tcBorders>
            <w:noWrap/>
            <w:vAlign w:val="center"/>
          </w:tcPr>
          <w:p w14:paraId="755E156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44</w:t>
            </w:r>
          </w:p>
        </w:tc>
        <w:tc>
          <w:tcPr>
            <w:tcW w:w="0" w:type="auto"/>
            <w:tcBorders>
              <w:top w:val="nil"/>
              <w:left w:val="nil"/>
              <w:bottom w:val="nil"/>
              <w:right w:val="nil"/>
            </w:tcBorders>
            <w:noWrap/>
            <w:vAlign w:val="bottom"/>
          </w:tcPr>
          <w:p w14:paraId="24E7FE6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1282.0</w:t>
            </w:r>
          </w:p>
        </w:tc>
        <w:tc>
          <w:tcPr>
            <w:tcW w:w="0" w:type="auto"/>
            <w:tcBorders>
              <w:top w:val="nil"/>
              <w:left w:val="nil"/>
              <w:bottom w:val="nil"/>
              <w:right w:val="nil"/>
            </w:tcBorders>
            <w:noWrap/>
            <w:vAlign w:val="center"/>
          </w:tcPr>
          <w:p w14:paraId="53FA567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3.0</w:t>
            </w:r>
          </w:p>
        </w:tc>
        <w:tc>
          <w:tcPr>
            <w:tcW w:w="0" w:type="auto"/>
            <w:tcBorders>
              <w:top w:val="nil"/>
              <w:left w:val="nil"/>
              <w:bottom w:val="nil"/>
              <w:right w:val="nil"/>
            </w:tcBorders>
            <w:noWrap/>
            <w:vAlign w:val="bottom"/>
          </w:tcPr>
          <w:p w14:paraId="1B58EC5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1281.0</w:t>
            </w:r>
          </w:p>
        </w:tc>
        <w:tc>
          <w:tcPr>
            <w:tcW w:w="0" w:type="auto"/>
            <w:tcBorders>
              <w:top w:val="nil"/>
              <w:left w:val="nil"/>
              <w:bottom w:val="nil"/>
              <w:right w:val="nil"/>
            </w:tcBorders>
            <w:noWrap/>
            <w:vAlign w:val="bottom"/>
          </w:tcPr>
          <w:p w14:paraId="19A6282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1276.3 </w:t>
            </w:r>
          </w:p>
        </w:tc>
        <w:tc>
          <w:tcPr>
            <w:tcW w:w="0" w:type="auto"/>
            <w:tcBorders>
              <w:top w:val="nil"/>
              <w:left w:val="nil"/>
              <w:bottom w:val="nil"/>
              <w:right w:val="nil"/>
            </w:tcBorders>
            <w:noWrap/>
            <w:vAlign w:val="bottom"/>
          </w:tcPr>
          <w:p w14:paraId="4F969C7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2.8 </w:t>
            </w:r>
          </w:p>
        </w:tc>
        <w:tc>
          <w:tcPr>
            <w:tcW w:w="0" w:type="auto"/>
            <w:tcBorders>
              <w:top w:val="nil"/>
              <w:left w:val="nil"/>
              <w:bottom w:val="nil"/>
              <w:right w:val="nil"/>
            </w:tcBorders>
            <w:noWrap/>
            <w:vAlign w:val="bottom"/>
          </w:tcPr>
          <w:p w14:paraId="0FF3B63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0.4 </w:t>
            </w:r>
          </w:p>
        </w:tc>
        <w:tc>
          <w:tcPr>
            <w:tcW w:w="0" w:type="auto"/>
            <w:tcBorders>
              <w:top w:val="nil"/>
              <w:left w:val="nil"/>
              <w:bottom w:val="nil"/>
              <w:right w:val="nil"/>
            </w:tcBorders>
            <w:noWrap/>
            <w:vAlign w:val="center"/>
          </w:tcPr>
          <w:p w14:paraId="1FBD59D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1278.0 </w:t>
            </w:r>
          </w:p>
        </w:tc>
        <w:tc>
          <w:tcPr>
            <w:tcW w:w="0" w:type="auto"/>
            <w:tcBorders>
              <w:top w:val="nil"/>
              <w:left w:val="nil"/>
              <w:bottom w:val="nil"/>
              <w:right w:val="nil"/>
            </w:tcBorders>
            <w:noWrap/>
            <w:vAlign w:val="center"/>
          </w:tcPr>
          <w:p w14:paraId="4EE38DC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1276.6 </w:t>
            </w:r>
          </w:p>
        </w:tc>
        <w:tc>
          <w:tcPr>
            <w:tcW w:w="0" w:type="auto"/>
            <w:tcBorders>
              <w:top w:val="nil"/>
              <w:left w:val="nil"/>
              <w:bottom w:val="nil"/>
              <w:right w:val="nil"/>
            </w:tcBorders>
            <w:noWrap/>
            <w:vAlign w:val="center"/>
          </w:tcPr>
          <w:p w14:paraId="0BFC5A2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1.1 </w:t>
            </w:r>
          </w:p>
        </w:tc>
        <w:tc>
          <w:tcPr>
            <w:tcW w:w="0" w:type="auto"/>
            <w:tcBorders>
              <w:top w:val="nil"/>
              <w:left w:val="nil"/>
              <w:bottom w:val="nil"/>
              <w:right w:val="nil"/>
            </w:tcBorders>
            <w:noWrap/>
            <w:vAlign w:val="center"/>
          </w:tcPr>
          <w:p w14:paraId="4A8AEAF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14.0 </w:t>
            </w:r>
          </w:p>
        </w:tc>
        <w:tc>
          <w:tcPr>
            <w:tcW w:w="0" w:type="auto"/>
            <w:tcBorders>
              <w:top w:val="nil"/>
              <w:left w:val="nil"/>
              <w:bottom w:val="nil"/>
              <w:right w:val="nil"/>
            </w:tcBorders>
            <w:noWrap/>
            <w:vAlign w:val="center"/>
          </w:tcPr>
          <w:p w14:paraId="1533909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1279.0 </w:t>
            </w:r>
          </w:p>
        </w:tc>
        <w:tc>
          <w:tcPr>
            <w:tcW w:w="0" w:type="auto"/>
            <w:tcBorders>
              <w:top w:val="nil"/>
              <w:left w:val="nil"/>
              <w:bottom w:val="nil"/>
              <w:right w:val="nil"/>
            </w:tcBorders>
            <w:noWrap/>
            <w:vAlign w:val="center"/>
          </w:tcPr>
          <w:p w14:paraId="61D1E06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1278.1 </w:t>
            </w:r>
          </w:p>
        </w:tc>
        <w:tc>
          <w:tcPr>
            <w:tcW w:w="0" w:type="auto"/>
            <w:tcBorders>
              <w:top w:val="nil"/>
              <w:left w:val="nil"/>
              <w:bottom w:val="nil"/>
              <w:right w:val="nil"/>
            </w:tcBorders>
            <w:noWrap/>
            <w:vAlign w:val="center"/>
          </w:tcPr>
          <w:p w14:paraId="7C451CC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0.3 </w:t>
            </w:r>
          </w:p>
        </w:tc>
        <w:tc>
          <w:tcPr>
            <w:tcW w:w="0" w:type="auto"/>
            <w:tcBorders>
              <w:top w:val="nil"/>
              <w:left w:val="nil"/>
              <w:bottom w:val="nil"/>
              <w:right w:val="nil"/>
            </w:tcBorders>
            <w:noWrap/>
            <w:vAlign w:val="center"/>
          </w:tcPr>
          <w:p w14:paraId="04D4D9C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38.9 </w:t>
            </w:r>
          </w:p>
        </w:tc>
        <w:tc>
          <w:tcPr>
            <w:tcW w:w="0" w:type="auto"/>
            <w:tcBorders>
              <w:top w:val="nil"/>
              <w:left w:val="nil"/>
              <w:bottom w:val="nil"/>
              <w:right w:val="nil"/>
            </w:tcBorders>
            <w:noWrap/>
            <w:vAlign w:val="center"/>
          </w:tcPr>
          <w:p w14:paraId="36CD875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1278.0 </w:t>
            </w:r>
          </w:p>
        </w:tc>
        <w:tc>
          <w:tcPr>
            <w:tcW w:w="0" w:type="auto"/>
            <w:tcBorders>
              <w:top w:val="nil"/>
              <w:left w:val="nil"/>
              <w:bottom w:val="nil"/>
              <w:right w:val="nil"/>
            </w:tcBorders>
            <w:noWrap/>
            <w:vAlign w:val="center"/>
          </w:tcPr>
          <w:p w14:paraId="03627DC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1278.0 </w:t>
            </w:r>
          </w:p>
        </w:tc>
        <w:tc>
          <w:tcPr>
            <w:tcW w:w="0" w:type="auto"/>
            <w:tcBorders>
              <w:top w:val="nil"/>
              <w:left w:val="nil"/>
              <w:bottom w:val="nil"/>
              <w:right w:val="nil"/>
            </w:tcBorders>
            <w:noWrap/>
            <w:vAlign w:val="center"/>
          </w:tcPr>
          <w:p w14:paraId="0016FD7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1274489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41.0 </w:t>
            </w:r>
          </w:p>
        </w:tc>
      </w:tr>
      <w:bookmarkEnd w:id="38"/>
      <w:tr w14:paraId="552E1D09">
        <w:trPr>
          <w:trHeight w:val="328" w:hRule="atLeast"/>
          <w:jc w:val="center"/>
        </w:trPr>
        <w:tc>
          <w:tcPr>
            <w:tcW w:w="0" w:type="auto"/>
            <w:tcBorders>
              <w:top w:val="nil"/>
              <w:left w:val="nil"/>
              <w:bottom w:val="nil"/>
              <w:right w:val="nil"/>
            </w:tcBorders>
            <w:noWrap/>
            <w:vAlign w:val="center"/>
          </w:tcPr>
          <w:p w14:paraId="3E694C6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45</w:t>
            </w:r>
          </w:p>
        </w:tc>
        <w:tc>
          <w:tcPr>
            <w:tcW w:w="0" w:type="auto"/>
            <w:tcBorders>
              <w:top w:val="nil"/>
              <w:left w:val="nil"/>
              <w:bottom w:val="nil"/>
              <w:right w:val="nil"/>
            </w:tcBorders>
            <w:noWrap/>
            <w:vAlign w:val="bottom"/>
          </w:tcPr>
          <w:p w14:paraId="4E0AA77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1389.0</w:t>
            </w:r>
          </w:p>
        </w:tc>
        <w:tc>
          <w:tcPr>
            <w:tcW w:w="0" w:type="auto"/>
            <w:tcBorders>
              <w:top w:val="nil"/>
              <w:left w:val="nil"/>
              <w:bottom w:val="nil"/>
              <w:right w:val="nil"/>
            </w:tcBorders>
            <w:noWrap/>
            <w:vAlign w:val="center"/>
          </w:tcPr>
          <w:p w14:paraId="405EC29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1.6</w:t>
            </w:r>
          </w:p>
        </w:tc>
        <w:tc>
          <w:tcPr>
            <w:tcW w:w="0" w:type="auto"/>
            <w:tcBorders>
              <w:top w:val="nil"/>
              <w:left w:val="nil"/>
              <w:bottom w:val="nil"/>
              <w:right w:val="nil"/>
            </w:tcBorders>
            <w:noWrap/>
            <w:vAlign w:val="bottom"/>
          </w:tcPr>
          <w:p w14:paraId="49E7AE3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1380.0</w:t>
            </w:r>
          </w:p>
        </w:tc>
        <w:tc>
          <w:tcPr>
            <w:tcW w:w="0" w:type="auto"/>
            <w:tcBorders>
              <w:top w:val="nil"/>
              <w:left w:val="nil"/>
              <w:bottom w:val="nil"/>
              <w:right w:val="nil"/>
            </w:tcBorders>
            <w:noWrap/>
            <w:vAlign w:val="bottom"/>
          </w:tcPr>
          <w:p w14:paraId="3C499DE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1377.8 </w:t>
            </w:r>
          </w:p>
        </w:tc>
        <w:tc>
          <w:tcPr>
            <w:tcW w:w="0" w:type="auto"/>
            <w:tcBorders>
              <w:top w:val="nil"/>
              <w:left w:val="nil"/>
              <w:bottom w:val="nil"/>
              <w:right w:val="nil"/>
            </w:tcBorders>
            <w:noWrap/>
            <w:vAlign w:val="bottom"/>
          </w:tcPr>
          <w:p w14:paraId="1190254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1.8 </w:t>
            </w:r>
          </w:p>
        </w:tc>
        <w:tc>
          <w:tcPr>
            <w:tcW w:w="0" w:type="auto"/>
            <w:tcBorders>
              <w:top w:val="nil"/>
              <w:left w:val="nil"/>
              <w:bottom w:val="nil"/>
              <w:right w:val="nil"/>
            </w:tcBorders>
            <w:noWrap/>
            <w:vAlign w:val="bottom"/>
          </w:tcPr>
          <w:p w14:paraId="076AF3F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0.5 </w:t>
            </w:r>
          </w:p>
        </w:tc>
        <w:tc>
          <w:tcPr>
            <w:tcW w:w="0" w:type="auto"/>
            <w:tcBorders>
              <w:top w:val="nil"/>
              <w:left w:val="nil"/>
              <w:bottom w:val="nil"/>
              <w:right w:val="nil"/>
            </w:tcBorders>
            <w:noWrap/>
            <w:vAlign w:val="center"/>
          </w:tcPr>
          <w:p w14:paraId="1332E65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1384.0 </w:t>
            </w:r>
          </w:p>
        </w:tc>
        <w:tc>
          <w:tcPr>
            <w:tcW w:w="0" w:type="auto"/>
            <w:tcBorders>
              <w:top w:val="nil"/>
              <w:left w:val="nil"/>
              <w:bottom w:val="nil"/>
              <w:right w:val="nil"/>
            </w:tcBorders>
            <w:noWrap/>
            <w:vAlign w:val="center"/>
          </w:tcPr>
          <w:p w14:paraId="4EA731B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1381.6 </w:t>
            </w:r>
          </w:p>
        </w:tc>
        <w:tc>
          <w:tcPr>
            <w:tcW w:w="0" w:type="auto"/>
            <w:tcBorders>
              <w:top w:val="nil"/>
              <w:left w:val="nil"/>
              <w:bottom w:val="nil"/>
              <w:right w:val="nil"/>
            </w:tcBorders>
            <w:noWrap/>
            <w:vAlign w:val="center"/>
          </w:tcPr>
          <w:p w14:paraId="3D92329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1.5 </w:t>
            </w:r>
          </w:p>
        </w:tc>
        <w:tc>
          <w:tcPr>
            <w:tcW w:w="0" w:type="auto"/>
            <w:tcBorders>
              <w:top w:val="nil"/>
              <w:left w:val="nil"/>
              <w:bottom w:val="nil"/>
              <w:right w:val="nil"/>
            </w:tcBorders>
            <w:noWrap/>
            <w:vAlign w:val="center"/>
          </w:tcPr>
          <w:p w14:paraId="66B8552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15.3 </w:t>
            </w:r>
          </w:p>
        </w:tc>
        <w:tc>
          <w:tcPr>
            <w:tcW w:w="0" w:type="auto"/>
            <w:tcBorders>
              <w:top w:val="nil"/>
              <w:left w:val="nil"/>
              <w:bottom w:val="nil"/>
              <w:right w:val="nil"/>
            </w:tcBorders>
            <w:noWrap/>
            <w:vAlign w:val="center"/>
          </w:tcPr>
          <w:p w14:paraId="2574BE5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1384.0 </w:t>
            </w:r>
          </w:p>
        </w:tc>
        <w:tc>
          <w:tcPr>
            <w:tcW w:w="0" w:type="auto"/>
            <w:tcBorders>
              <w:top w:val="nil"/>
              <w:left w:val="nil"/>
              <w:bottom w:val="nil"/>
              <w:right w:val="nil"/>
            </w:tcBorders>
            <w:noWrap/>
            <w:vAlign w:val="center"/>
          </w:tcPr>
          <w:p w14:paraId="5EBCA67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1383.9 </w:t>
            </w:r>
          </w:p>
        </w:tc>
        <w:tc>
          <w:tcPr>
            <w:tcW w:w="0" w:type="auto"/>
            <w:tcBorders>
              <w:top w:val="nil"/>
              <w:left w:val="nil"/>
              <w:bottom w:val="nil"/>
              <w:right w:val="nil"/>
            </w:tcBorders>
            <w:noWrap/>
            <w:vAlign w:val="center"/>
          </w:tcPr>
          <w:p w14:paraId="5C0E088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0.3 </w:t>
            </w:r>
          </w:p>
        </w:tc>
        <w:tc>
          <w:tcPr>
            <w:tcW w:w="0" w:type="auto"/>
            <w:tcBorders>
              <w:top w:val="nil"/>
              <w:left w:val="nil"/>
              <w:bottom w:val="nil"/>
              <w:right w:val="nil"/>
            </w:tcBorders>
            <w:noWrap/>
            <w:vAlign w:val="center"/>
          </w:tcPr>
          <w:p w14:paraId="492A2A1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44.3 </w:t>
            </w:r>
          </w:p>
        </w:tc>
        <w:tc>
          <w:tcPr>
            <w:tcW w:w="0" w:type="auto"/>
            <w:tcBorders>
              <w:top w:val="nil"/>
              <w:left w:val="nil"/>
              <w:bottom w:val="nil"/>
              <w:right w:val="nil"/>
            </w:tcBorders>
            <w:noWrap/>
            <w:vAlign w:val="center"/>
          </w:tcPr>
          <w:p w14:paraId="24E81A0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1384.0 </w:t>
            </w:r>
          </w:p>
        </w:tc>
        <w:tc>
          <w:tcPr>
            <w:tcW w:w="0" w:type="auto"/>
            <w:tcBorders>
              <w:top w:val="nil"/>
              <w:left w:val="nil"/>
              <w:bottom w:val="nil"/>
              <w:right w:val="nil"/>
            </w:tcBorders>
            <w:noWrap/>
            <w:vAlign w:val="center"/>
          </w:tcPr>
          <w:p w14:paraId="669CAF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1384.0 </w:t>
            </w:r>
          </w:p>
        </w:tc>
        <w:tc>
          <w:tcPr>
            <w:tcW w:w="0" w:type="auto"/>
            <w:tcBorders>
              <w:top w:val="nil"/>
              <w:left w:val="nil"/>
              <w:bottom w:val="nil"/>
              <w:right w:val="nil"/>
            </w:tcBorders>
            <w:noWrap/>
            <w:vAlign w:val="center"/>
          </w:tcPr>
          <w:p w14:paraId="7153DA1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2041599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44.8 </w:t>
            </w:r>
          </w:p>
        </w:tc>
      </w:tr>
      <w:bookmarkEnd w:id="39"/>
      <w:tr w14:paraId="5DF2A019">
        <w:trPr>
          <w:trHeight w:val="328" w:hRule="atLeast"/>
          <w:jc w:val="center"/>
        </w:trPr>
        <w:tc>
          <w:tcPr>
            <w:tcW w:w="0" w:type="auto"/>
            <w:tcBorders>
              <w:top w:val="nil"/>
              <w:left w:val="nil"/>
              <w:bottom w:val="nil"/>
              <w:right w:val="nil"/>
            </w:tcBorders>
            <w:noWrap/>
            <w:vAlign w:val="center"/>
          </w:tcPr>
          <w:p w14:paraId="0CC7FE1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46</w:t>
            </w:r>
          </w:p>
        </w:tc>
        <w:tc>
          <w:tcPr>
            <w:tcW w:w="0" w:type="auto"/>
            <w:tcBorders>
              <w:top w:val="nil"/>
              <w:left w:val="nil"/>
              <w:bottom w:val="nil"/>
              <w:right w:val="nil"/>
            </w:tcBorders>
            <w:noWrap/>
            <w:vAlign w:val="bottom"/>
          </w:tcPr>
          <w:p w14:paraId="4D114BE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1692.0</w:t>
            </w:r>
          </w:p>
        </w:tc>
        <w:tc>
          <w:tcPr>
            <w:tcW w:w="0" w:type="auto"/>
            <w:tcBorders>
              <w:top w:val="nil"/>
              <w:left w:val="nil"/>
              <w:bottom w:val="nil"/>
              <w:right w:val="nil"/>
            </w:tcBorders>
            <w:noWrap/>
            <w:vAlign w:val="center"/>
          </w:tcPr>
          <w:p w14:paraId="01361E5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0.8</w:t>
            </w:r>
          </w:p>
        </w:tc>
        <w:tc>
          <w:tcPr>
            <w:tcW w:w="0" w:type="auto"/>
            <w:tcBorders>
              <w:top w:val="nil"/>
              <w:left w:val="nil"/>
              <w:bottom w:val="nil"/>
              <w:right w:val="nil"/>
            </w:tcBorders>
            <w:noWrap/>
            <w:vAlign w:val="bottom"/>
          </w:tcPr>
          <w:p w14:paraId="5118380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1678.0</w:t>
            </w:r>
          </w:p>
        </w:tc>
        <w:tc>
          <w:tcPr>
            <w:tcW w:w="0" w:type="auto"/>
            <w:tcBorders>
              <w:top w:val="nil"/>
              <w:left w:val="nil"/>
              <w:bottom w:val="nil"/>
              <w:right w:val="nil"/>
            </w:tcBorders>
            <w:noWrap/>
            <w:vAlign w:val="bottom"/>
          </w:tcPr>
          <w:p w14:paraId="68A3176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1675.8 </w:t>
            </w:r>
          </w:p>
        </w:tc>
        <w:tc>
          <w:tcPr>
            <w:tcW w:w="0" w:type="auto"/>
            <w:tcBorders>
              <w:top w:val="nil"/>
              <w:left w:val="nil"/>
              <w:bottom w:val="nil"/>
              <w:right w:val="nil"/>
            </w:tcBorders>
            <w:noWrap/>
            <w:vAlign w:val="bottom"/>
          </w:tcPr>
          <w:p w14:paraId="59C1619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 </w:t>
            </w:r>
          </w:p>
        </w:tc>
        <w:tc>
          <w:tcPr>
            <w:tcW w:w="0" w:type="auto"/>
            <w:tcBorders>
              <w:top w:val="nil"/>
              <w:left w:val="nil"/>
              <w:bottom w:val="nil"/>
              <w:right w:val="nil"/>
            </w:tcBorders>
            <w:noWrap/>
            <w:vAlign w:val="bottom"/>
          </w:tcPr>
          <w:p w14:paraId="5DFC983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0.6 </w:t>
            </w:r>
          </w:p>
        </w:tc>
        <w:tc>
          <w:tcPr>
            <w:tcW w:w="0" w:type="auto"/>
            <w:tcBorders>
              <w:top w:val="nil"/>
              <w:left w:val="nil"/>
              <w:bottom w:val="nil"/>
              <w:right w:val="nil"/>
            </w:tcBorders>
            <w:noWrap/>
            <w:vAlign w:val="center"/>
          </w:tcPr>
          <w:p w14:paraId="682333A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1683.0 </w:t>
            </w:r>
          </w:p>
        </w:tc>
        <w:tc>
          <w:tcPr>
            <w:tcW w:w="0" w:type="auto"/>
            <w:tcBorders>
              <w:top w:val="nil"/>
              <w:left w:val="nil"/>
              <w:bottom w:val="nil"/>
              <w:right w:val="nil"/>
            </w:tcBorders>
            <w:noWrap/>
            <w:vAlign w:val="center"/>
          </w:tcPr>
          <w:p w14:paraId="092F3A8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1681.4 </w:t>
            </w:r>
          </w:p>
        </w:tc>
        <w:tc>
          <w:tcPr>
            <w:tcW w:w="0" w:type="auto"/>
            <w:tcBorders>
              <w:top w:val="nil"/>
              <w:left w:val="nil"/>
              <w:bottom w:val="nil"/>
              <w:right w:val="nil"/>
            </w:tcBorders>
            <w:noWrap/>
            <w:vAlign w:val="center"/>
          </w:tcPr>
          <w:p w14:paraId="0E5544E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 </w:t>
            </w:r>
          </w:p>
        </w:tc>
        <w:tc>
          <w:tcPr>
            <w:tcW w:w="0" w:type="auto"/>
            <w:tcBorders>
              <w:top w:val="nil"/>
              <w:left w:val="nil"/>
              <w:bottom w:val="nil"/>
              <w:right w:val="nil"/>
            </w:tcBorders>
            <w:noWrap/>
            <w:vAlign w:val="center"/>
          </w:tcPr>
          <w:p w14:paraId="69204FD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14.1 </w:t>
            </w:r>
          </w:p>
        </w:tc>
        <w:tc>
          <w:tcPr>
            <w:tcW w:w="0" w:type="auto"/>
            <w:tcBorders>
              <w:top w:val="nil"/>
              <w:left w:val="nil"/>
              <w:bottom w:val="nil"/>
              <w:right w:val="nil"/>
            </w:tcBorders>
            <w:noWrap/>
            <w:vAlign w:val="center"/>
          </w:tcPr>
          <w:p w14:paraId="22EBDAF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1684.0 </w:t>
            </w:r>
          </w:p>
        </w:tc>
        <w:tc>
          <w:tcPr>
            <w:tcW w:w="0" w:type="auto"/>
            <w:tcBorders>
              <w:top w:val="nil"/>
              <w:left w:val="nil"/>
              <w:bottom w:val="nil"/>
              <w:right w:val="nil"/>
            </w:tcBorders>
            <w:noWrap/>
            <w:vAlign w:val="center"/>
          </w:tcPr>
          <w:p w14:paraId="284EDFE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1684.0 </w:t>
            </w:r>
          </w:p>
        </w:tc>
        <w:tc>
          <w:tcPr>
            <w:tcW w:w="0" w:type="auto"/>
            <w:tcBorders>
              <w:top w:val="nil"/>
              <w:left w:val="nil"/>
              <w:bottom w:val="nil"/>
              <w:right w:val="nil"/>
            </w:tcBorders>
            <w:noWrap/>
            <w:vAlign w:val="center"/>
          </w:tcPr>
          <w:p w14:paraId="63EFF47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4440A87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37.4 </w:t>
            </w:r>
          </w:p>
        </w:tc>
        <w:tc>
          <w:tcPr>
            <w:tcW w:w="0" w:type="auto"/>
            <w:tcBorders>
              <w:top w:val="nil"/>
              <w:left w:val="nil"/>
              <w:bottom w:val="nil"/>
              <w:right w:val="nil"/>
            </w:tcBorders>
            <w:noWrap/>
            <w:vAlign w:val="center"/>
          </w:tcPr>
          <w:p w14:paraId="181E84F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1684.0 </w:t>
            </w:r>
          </w:p>
        </w:tc>
        <w:tc>
          <w:tcPr>
            <w:tcW w:w="0" w:type="auto"/>
            <w:tcBorders>
              <w:top w:val="nil"/>
              <w:left w:val="nil"/>
              <w:bottom w:val="nil"/>
              <w:right w:val="nil"/>
            </w:tcBorders>
            <w:noWrap/>
            <w:vAlign w:val="center"/>
          </w:tcPr>
          <w:p w14:paraId="1F5AD8B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1684.0 </w:t>
            </w:r>
          </w:p>
        </w:tc>
        <w:tc>
          <w:tcPr>
            <w:tcW w:w="0" w:type="auto"/>
            <w:tcBorders>
              <w:top w:val="nil"/>
              <w:left w:val="nil"/>
              <w:bottom w:val="nil"/>
              <w:right w:val="nil"/>
            </w:tcBorders>
            <w:noWrap/>
            <w:vAlign w:val="center"/>
          </w:tcPr>
          <w:p w14:paraId="1699EFC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7231024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35.1 </w:t>
            </w:r>
          </w:p>
        </w:tc>
      </w:tr>
      <w:tr w14:paraId="0FFD8079">
        <w:trPr>
          <w:trHeight w:val="328" w:hRule="atLeast"/>
          <w:jc w:val="center"/>
        </w:trPr>
        <w:tc>
          <w:tcPr>
            <w:tcW w:w="0" w:type="auto"/>
            <w:tcBorders>
              <w:top w:val="nil"/>
              <w:left w:val="nil"/>
              <w:bottom w:val="nil"/>
              <w:right w:val="nil"/>
            </w:tcBorders>
            <w:noWrap/>
            <w:vAlign w:val="center"/>
          </w:tcPr>
          <w:p w14:paraId="5491895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48</w:t>
            </w:r>
          </w:p>
        </w:tc>
        <w:tc>
          <w:tcPr>
            <w:tcW w:w="0" w:type="auto"/>
            <w:tcBorders>
              <w:top w:val="nil"/>
              <w:left w:val="nil"/>
              <w:bottom w:val="nil"/>
              <w:right w:val="nil"/>
            </w:tcBorders>
            <w:noWrap/>
            <w:vAlign w:val="bottom"/>
          </w:tcPr>
          <w:p w14:paraId="08FD2C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1502.0</w:t>
            </w:r>
          </w:p>
        </w:tc>
        <w:tc>
          <w:tcPr>
            <w:tcW w:w="0" w:type="auto"/>
            <w:tcBorders>
              <w:top w:val="nil"/>
              <w:left w:val="nil"/>
              <w:bottom w:val="nil"/>
              <w:right w:val="nil"/>
            </w:tcBorders>
            <w:noWrap/>
            <w:vAlign w:val="center"/>
          </w:tcPr>
          <w:p w14:paraId="28A1F3D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1.4</w:t>
            </w:r>
          </w:p>
        </w:tc>
        <w:tc>
          <w:tcPr>
            <w:tcW w:w="0" w:type="auto"/>
            <w:tcBorders>
              <w:top w:val="nil"/>
              <w:left w:val="nil"/>
              <w:bottom w:val="nil"/>
              <w:right w:val="nil"/>
            </w:tcBorders>
            <w:noWrap/>
            <w:vAlign w:val="bottom"/>
          </w:tcPr>
          <w:p w14:paraId="6F05F87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1494.0</w:t>
            </w:r>
          </w:p>
        </w:tc>
        <w:tc>
          <w:tcPr>
            <w:tcW w:w="0" w:type="auto"/>
            <w:tcBorders>
              <w:top w:val="nil"/>
              <w:left w:val="nil"/>
              <w:bottom w:val="nil"/>
              <w:right w:val="nil"/>
            </w:tcBorders>
            <w:noWrap/>
            <w:vAlign w:val="bottom"/>
          </w:tcPr>
          <w:p w14:paraId="488647F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1490.4 </w:t>
            </w:r>
          </w:p>
        </w:tc>
        <w:tc>
          <w:tcPr>
            <w:tcW w:w="0" w:type="auto"/>
            <w:tcBorders>
              <w:top w:val="nil"/>
              <w:left w:val="nil"/>
              <w:bottom w:val="nil"/>
              <w:right w:val="nil"/>
            </w:tcBorders>
            <w:noWrap/>
            <w:vAlign w:val="bottom"/>
          </w:tcPr>
          <w:p w14:paraId="66F92B4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2.9 </w:t>
            </w:r>
          </w:p>
        </w:tc>
        <w:tc>
          <w:tcPr>
            <w:tcW w:w="0" w:type="auto"/>
            <w:tcBorders>
              <w:top w:val="nil"/>
              <w:left w:val="nil"/>
              <w:bottom w:val="nil"/>
              <w:right w:val="nil"/>
            </w:tcBorders>
            <w:noWrap/>
            <w:vAlign w:val="bottom"/>
          </w:tcPr>
          <w:p w14:paraId="6A77CC1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0.5 </w:t>
            </w:r>
          </w:p>
        </w:tc>
        <w:tc>
          <w:tcPr>
            <w:tcW w:w="0" w:type="auto"/>
            <w:tcBorders>
              <w:top w:val="nil"/>
              <w:left w:val="nil"/>
              <w:bottom w:val="nil"/>
              <w:right w:val="nil"/>
            </w:tcBorders>
            <w:noWrap/>
            <w:vAlign w:val="center"/>
          </w:tcPr>
          <w:p w14:paraId="3709A5F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1494.0 </w:t>
            </w:r>
          </w:p>
        </w:tc>
        <w:tc>
          <w:tcPr>
            <w:tcW w:w="0" w:type="auto"/>
            <w:tcBorders>
              <w:top w:val="nil"/>
              <w:left w:val="nil"/>
              <w:bottom w:val="nil"/>
              <w:right w:val="nil"/>
            </w:tcBorders>
            <w:noWrap/>
            <w:vAlign w:val="center"/>
          </w:tcPr>
          <w:p w14:paraId="666B3AD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1491.7 </w:t>
            </w:r>
          </w:p>
        </w:tc>
        <w:tc>
          <w:tcPr>
            <w:tcW w:w="0" w:type="auto"/>
            <w:tcBorders>
              <w:top w:val="nil"/>
              <w:left w:val="nil"/>
              <w:bottom w:val="nil"/>
              <w:right w:val="nil"/>
            </w:tcBorders>
            <w:noWrap/>
            <w:vAlign w:val="center"/>
          </w:tcPr>
          <w:p w14:paraId="2B12239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 </w:t>
            </w:r>
          </w:p>
        </w:tc>
        <w:tc>
          <w:tcPr>
            <w:tcW w:w="0" w:type="auto"/>
            <w:tcBorders>
              <w:top w:val="nil"/>
              <w:left w:val="nil"/>
              <w:bottom w:val="nil"/>
              <w:right w:val="nil"/>
            </w:tcBorders>
            <w:noWrap/>
            <w:vAlign w:val="center"/>
          </w:tcPr>
          <w:p w14:paraId="5602E39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19.1 </w:t>
            </w:r>
          </w:p>
        </w:tc>
        <w:tc>
          <w:tcPr>
            <w:tcW w:w="0" w:type="auto"/>
            <w:tcBorders>
              <w:top w:val="nil"/>
              <w:left w:val="nil"/>
              <w:bottom w:val="nil"/>
              <w:right w:val="nil"/>
            </w:tcBorders>
            <w:noWrap/>
            <w:vAlign w:val="center"/>
          </w:tcPr>
          <w:p w14:paraId="13BE5B8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1494.0 </w:t>
            </w:r>
          </w:p>
        </w:tc>
        <w:tc>
          <w:tcPr>
            <w:tcW w:w="0" w:type="auto"/>
            <w:tcBorders>
              <w:top w:val="nil"/>
              <w:left w:val="nil"/>
              <w:bottom w:val="nil"/>
              <w:right w:val="nil"/>
            </w:tcBorders>
            <w:noWrap/>
            <w:vAlign w:val="center"/>
          </w:tcPr>
          <w:p w14:paraId="69E6BB5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1493.9 </w:t>
            </w:r>
          </w:p>
        </w:tc>
        <w:tc>
          <w:tcPr>
            <w:tcW w:w="0" w:type="auto"/>
            <w:tcBorders>
              <w:top w:val="nil"/>
              <w:left w:val="nil"/>
              <w:bottom w:val="nil"/>
              <w:right w:val="nil"/>
            </w:tcBorders>
            <w:noWrap/>
            <w:vAlign w:val="center"/>
          </w:tcPr>
          <w:p w14:paraId="606F204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0.3 </w:t>
            </w:r>
          </w:p>
        </w:tc>
        <w:tc>
          <w:tcPr>
            <w:tcW w:w="0" w:type="auto"/>
            <w:tcBorders>
              <w:top w:val="nil"/>
              <w:left w:val="nil"/>
              <w:bottom w:val="nil"/>
              <w:right w:val="nil"/>
            </w:tcBorders>
            <w:noWrap/>
            <w:vAlign w:val="center"/>
          </w:tcPr>
          <w:p w14:paraId="39D95B6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59.9 </w:t>
            </w:r>
          </w:p>
        </w:tc>
        <w:tc>
          <w:tcPr>
            <w:tcW w:w="0" w:type="auto"/>
            <w:tcBorders>
              <w:top w:val="nil"/>
              <w:left w:val="nil"/>
              <w:bottom w:val="nil"/>
              <w:right w:val="nil"/>
            </w:tcBorders>
            <w:noWrap/>
            <w:vAlign w:val="center"/>
          </w:tcPr>
          <w:p w14:paraId="7C2E97F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1494.0 </w:t>
            </w:r>
          </w:p>
        </w:tc>
        <w:tc>
          <w:tcPr>
            <w:tcW w:w="0" w:type="auto"/>
            <w:tcBorders>
              <w:top w:val="nil"/>
              <w:left w:val="nil"/>
              <w:bottom w:val="nil"/>
              <w:right w:val="nil"/>
            </w:tcBorders>
            <w:noWrap/>
            <w:vAlign w:val="center"/>
          </w:tcPr>
          <w:p w14:paraId="4EB6E28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1493.9 </w:t>
            </w:r>
          </w:p>
        </w:tc>
        <w:tc>
          <w:tcPr>
            <w:tcW w:w="0" w:type="auto"/>
            <w:tcBorders>
              <w:top w:val="nil"/>
              <w:left w:val="nil"/>
              <w:bottom w:val="nil"/>
              <w:right w:val="nil"/>
            </w:tcBorders>
            <w:noWrap/>
            <w:vAlign w:val="center"/>
          </w:tcPr>
          <w:p w14:paraId="54656AB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0.3 </w:t>
            </w:r>
          </w:p>
        </w:tc>
        <w:tc>
          <w:tcPr>
            <w:tcW w:w="0" w:type="auto"/>
            <w:tcBorders>
              <w:top w:val="nil"/>
              <w:left w:val="nil"/>
              <w:bottom w:val="nil"/>
              <w:right w:val="nil"/>
            </w:tcBorders>
            <w:noWrap/>
            <w:vAlign w:val="center"/>
          </w:tcPr>
          <w:p w14:paraId="0F0DB61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53.1 </w:t>
            </w:r>
          </w:p>
        </w:tc>
      </w:tr>
      <w:tr w14:paraId="09DDB9C4">
        <w:trPr>
          <w:trHeight w:val="328" w:hRule="atLeast"/>
          <w:jc w:val="center"/>
        </w:trPr>
        <w:tc>
          <w:tcPr>
            <w:tcW w:w="0" w:type="auto"/>
            <w:tcBorders>
              <w:top w:val="nil"/>
              <w:left w:val="nil"/>
              <w:bottom w:val="nil"/>
              <w:right w:val="nil"/>
            </w:tcBorders>
            <w:noWrap/>
            <w:vAlign w:val="center"/>
          </w:tcPr>
          <w:p w14:paraId="0C2CC2A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53</w:t>
            </w:r>
          </w:p>
        </w:tc>
        <w:tc>
          <w:tcPr>
            <w:tcW w:w="0" w:type="auto"/>
            <w:tcBorders>
              <w:top w:val="nil"/>
              <w:left w:val="nil"/>
              <w:bottom w:val="nil"/>
              <w:right w:val="nil"/>
            </w:tcBorders>
            <w:noWrap/>
            <w:vAlign w:val="bottom"/>
          </w:tcPr>
          <w:p w14:paraId="308AA66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1609.0</w:t>
            </w:r>
          </w:p>
        </w:tc>
        <w:tc>
          <w:tcPr>
            <w:tcW w:w="0" w:type="auto"/>
            <w:tcBorders>
              <w:top w:val="nil"/>
              <w:left w:val="nil"/>
              <w:bottom w:val="nil"/>
              <w:right w:val="nil"/>
            </w:tcBorders>
            <w:noWrap/>
            <w:vAlign w:val="center"/>
          </w:tcPr>
          <w:p w14:paraId="6D9D4BA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14.3</w:t>
            </w:r>
          </w:p>
        </w:tc>
        <w:tc>
          <w:tcPr>
            <w:tcW w:w="0" w:type="auto"/>
            <w:tcBorders>
              <w:top w:val="nil"/>
              <w:left w:val="nil"/>
              <w:bottom w:val="nil"/>
              <w:right w:val="nil"/>
            </w:tcBorders>
            <w:noWrap/>
            <w:vAlign w:val="bottom"/>
          </w:tcPr>
          <w:p w14:paraId="2682E2F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1602.0</w:t>
            </w:r>
          </w:p>
        </w:tc>
        <w:tc>
          <w:tcPr>
            <w:tcW w:w="0" w:type="auto"/>
            <w:tcBorders>
              <w:top w:val="nil"/>
              <w:left w:val="nil"/>
              <w:bottom w:val="nil"/>
              <w:right w:val="nil"/>
            </w:tcBorders>
            <w:noWrap/>
            <w:vAlign w:val="bottom"/>
          </w:tcPr>
          <w:p w14:paraId="7F2BA3F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1597.6 </w:t>
            </w:r>
          </w:p>
        </w:tc>
        <w:tc>
          <w:tcPr>
            <w:tcW w:w="0" w:type="auto"/>
            <w:tcBorders>
              <w:top w:val="nil"/>
              <w:left w:val="nil"/>
              <w:bottom w:val="nil"/>
              <w:right w:val="nil"/>
            </w:tcBorders>
            <w:noWrap/>
            <w:vAlign w:val="bottom"/>
          </w:tcPr>
          <w:p w14:paraId="1A45868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2.5 </w:t>
            </w:r>
          </w:p>
        </w:tc>
        <w:tc>
          <w:tcPr>
            <w:tcW w:w="0" w:type="auto"/>
            <w:tcBorders>
              <w:top w:val="nil"/>
              <w:left w:val="nil"/>
              <w:bottom w:val="nil"/>
              <w:right w:val="nil"/>
            </w:tcBorders>
            <w:noWrap/>
            <w:vAlign w:val="bottom"/>
          </w:tcPr>
          <w:p w14:paraId="029FFD1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0.6 </w:t>
            </w:r>
          </w:p>
        </w:tc>
        <w:tc>
          <w:tcPr>
            <w:tcW w:w="0" w:type="auto"/>
            <w:tcBorders>
              <w:top w:val="nil"/>
              <w:left w:val="nil"/>
              <w:bottom w:val="nil"/>
              <w:right w:val="nil"/>
            </w:tcBorders>
            <w:noWrap/>
            <w:vAlign w:val="center"/>
          </w:tcPr>
          <w:p w14:paraId="575FE23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1601.0 </w:t>
            </w:r>
          </w:p>
        </w:tc>
        <w:tc>
          <w:tcPr>
            <w:tcW w:w="0" w:type="auto"/>
            <w:tcBorders>
              <w:top w:val="nil"/>
              <w:left w:val="nil"/>
              <w:bottom w:val="nil"/>
              <w:right w:val="nil"/>
            </w:tcBorders>
            <w:noWrap/>
            <w:vAlign w:val="center"/>
          </w:tcPr>
          <w:p w14:paraId="3D13857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1598.1 </w:t>
            </w:r>
          </w:p>
        </w:tc>
        <w:tc>
          <w:tcPr>
            <w:tcW w:w="0" w:type="auto"/>
            <w:tcBorders>
              <w:top w:val="nil"/>
              <w:left w:val="nil"/>
              <w:bottom w:val="nil"/>
              <w:right w:val="nil"/>
            </w:tcBorders>
            <w:noWrap/>
            <w:vAlign w:val="center"/>
          </w:tcPr>
          <w:p w14:paraId="04FC3D5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1.8 </w:t>
            </w:r>
          </w:p>
        </w:tc>
        <w:tc>
          <w:tcPr>
            <w:tcW w:w="0" w:type="auto"/>
            <w:tcBorders>
              <w:top w:val="nil"/>
              <w:left w:val="nil"/>
              <w:bottom w:val="nil"/>
              <w:right w:val="nil"/>
            </w:tcBorders>
            <w:noWrap/>
            <w:vAlign w:val="center"/>
          </w:tcPr>
          <w:p w14:paraId="71D9154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19.4 </w:t>
            </w:r>
          </w:p>
        </w:tc>
        <w:tc>
          <w:tcPr>
            <w:tcW w:w="0" w:type="auto"/>
            <w:tcBorders>
              <w:top w:val="nil"/>
              <w:left w:val="nil"/>
              <w:bottom w:val="nil"/>
              <w:right w:val="nil"/>
            </w:tcBorders>
            <w:noWrap/>
            <w:vAlign w:val="center"/>
          </w:tcPr>
          <w:p w14:paraId="2C21357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1603.0 </w:t>
            </w:r>
          </w:p>
        </w:tc>
        <w:tc>
          <w:tcPr>
            <w:tcW w:w="0" w:type="auto"/>
            <w:tcBorders>
              <w:top w:val="nil"/>
              <w:left w:val="nil"/>
              <w:bottom w:val="nil"/>
              <w:right w:val="nil"/>
            </w:tcBorders>
            <w:noWrap/>
            <w:vAlign w:val="center"/>
          </w:tcPr>
          <w:p w14:paraId="0DBE885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1602.0 </w:t>
            </w:r>
          </w:p>
        </w:tc>
        <w:tc>
          <w:tcPr>
            <w:tcW w:w="0" w:type="auto"/>
            <w:tcBorders>
              <w:top w:val="nil"/>
              <w:left w:val="nil"/>
              <w:bottom w:val="nil"/>
              <w:right w:val="nil"/>
            </w:tcBorders>
            <w:noWrap/>
            <w:vAlign w:val="center"/>
          </w:tcPr>
          <w:p w14:paraId="322FC90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0.7 </w:t>
            </w:r>
          </w:p>
        </w:tc>
        <w:tc>
          <w:tcPr>
            <w:tcW w:w="0" w:type="auto"/>
            <w:tcBorders>
              <w:top w:val="nil"/>
              <w:left w:val="nil"/>
              <w:bottom w:val="nil"/>
              <w:right w:val="nil"/>
            </w:tcBorders>
            <w:noWrap/>
            <w:vAlign w:val="center"/>
          </w:tcPr>
          <w:p w14:paraId="511ACC1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73.7 </w:t>
            </w:r>
          </w:p>
        </w:tc>
        <w:tc>
          <w:tcPr>
            <w:tcW w:w="0" w:type="auto"/>
            <w:tcBorders>
              <w:top w:val="nil"/>
              <w:left w:val="nil"/>
              <w:bottom w:val="nil"/>
              <w:right w:val="nil"/>
            </w:tcBorders>
            <w:noWrap/>
            <w:vAlign w:val="center"/>
          </w:tcPr>
          <w:p w14:paraId="0A7BE83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1603.0 </w:t>
            </w:r>
          </w:p>
        </w:tc>
        <w:tc>
          <w:tcPr>
            <w:tcW w:w="0" w:type="auto"/>
            <w:tcBorders>
              <w:top w:val="nil"/>
              <w:left w:val="nil"/>
              <w:bottom w:val="nil"/>
              <w:right w:val="nil"/>
            </w:tcBorders>
            <w:noWrap/>
            <w:vAlign w:val="center"/>
          </w:tcPr>
          <w:p w14:paraId="4884357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1602.0 </w:t>
            </w:r>
          </w:p>
        </w:tc>
        <w:tc>
          <w:tcPr>
            <w:tcW w:w="0" w:type="auto"/>
            <w:tcBorders>
              <w:top w:val="nil"/>
              <w:left w:val="nil"/>
              <w:bottom w:val="nil"/>
              <w:right w:val="nil"/>
            </w:tcBorders>
            <w:noWrap/>
            <w:vAlign w:val="center"/>
          </w:tcPr>
          <w:p w14:paraId="76E2BF7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0.7 </w:t>
            </w:r>
          </w:p>
        </w:tc>
        <w:tc>
          <w:tcPr>
            <w:tcW w:w="0" w:type="auto"/>
            <w:tcBorders>
              <w:top w:val="nil"/>
              <w:left w:val="nil"/>
              <w:bottom w:val="nil"/>
              <w:right w:val="nil"/>
            </w:tcBorders>
            <w:noWrap/>
            <w:vAlign w:val="center"/>
          </w:tcPr>
          <w:p w14:paraId="3BEF5A9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86.4 </w:t>
            </w:r>
          </w:p>
        </w:tc>
      </w:tr>
      <w:tr w14:paraId="5470DBFE">
        <w:trPr>
          <w:trHeight w:val="328" w:hRule="atLeast"/>
          <w:jc w:val="center"/>
        </w:trPr>
        <w:tc>
          <w:tcPr>
            <w:tcW w:w="0" w:type="auto"/>
            <w:tcBorders>
              <w:top w:val="nil"/>
              <w:left w:val="nil"/>
              <w:bottom w:val="nil"/>
              <w:right w:val="nil"/>
            </w:tcBorders>
            <w:noWrap/>
            <w:vAlign w:val="center"/>
          </w:tcPr>
          <w:p w14:paraId="53E6FF3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54</w:t>
            </w:r>
          </w:p>
        </w:tc>
        <w:tc>
          <w:tcPr>
            <w:tcW w:w="0" w:type="auto"/>
            <w:tcBorders>
              <w:top w:val="nil"/>
              <w:left w:val="nil"/>
              <w:bottom w:val="nil"/>
              <w:right w:val="nil"/>
            </w:tcBorders>
            <w:noWrap/>
            <w:vAlign w:val="bottom"/>
          </w:tcPr>
          <w:p w14:paraId="497016D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2009.0</w:t>
            </w:r>
          </w:p>
        </w:tc>
        <w:tc>
          <w:tcPr>
            <w:tcW w:w="0" w:type="auto"/>
            <w:tcBorders>
              <w:top w:val="nil"/>
              <w:left w:val="nil"/>
              <w:bottom w:val="nil"/>
              <w:right w:val="nil"/>
            </w:tcBorders>
            <w:noWrap/>
            <w:vAlign w:val="center"/>
          </w:tcPr>
          <w:p w14:paraId="714BCFD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279.1</w:t>
            </w:r>
          </w:p>
        </w:tc>
        <w:tc>
          <w:tcPr>
            <w:tcW w:w="0" w:type="auto"/>
            <w:tcBorders>
              <w:top w:val="nil"/>
              <w:left w:val="nil"/>
              <w:bottom w:val="nil"/>
              <w:right w:val="nil"/>
            </w:tcBorders>
            <w:noWrap/>
            <w:vAlign w:val="bottom"/>
          </w:tcPr>
          <w:p w14:paraId="37C1D02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2000.0</w:t>
            </w:r>
          </w:p>
        </w:tc>
        <w:tc>
          <w:tcPr>
            <w:tcW w:w="0" w:type="auto"/>
            <w:tcBorders>
              <w:top w:val="nil"/>
              <w:left w:val="nil"/>
              <w:bottom w:val="nil"/>
              <w:right w:val="nil"/>
            </w:tcBorders>
            <w:noWrap/>
            <w:vAlign w:val="bottom"/>
          </w:tcPr>
          <w:p w14:paraId="7D21E98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1993.4 </w:t>
            </w:r>
          </w:p>
        </w:tc>
        <w:tc>
          <w:tcPr>
            <w:tcW w:w="0" w:type="auto"/>
            <w:tcBorders>
              <w:top w:val="nil"/>
              <w:left w:val="nil"/>
              <w:bottom w:val="nil"/>
              <w:right w:val="nil"/>
            </w:tcBorders>
            <w:noWrap/>
            <w:vAlign w:val="bottom"/>
          </w:tcPr>
          <w:p w14:paraId="7967F66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4.1 </w:t>
            </w:r>
          </w:p>
        </w:tc>
        <w:tc>
          <w:tcPr>
            <w:tcW w:w="0" w:type="auto"/>
            <w:tcBorders>
              <w:top w:val="nil"/>
              <w:left w:val="nil"/>
              <w:bottom w:val="nil"/>
              <w:right w:val="nil"/>
            </w:tcBorders>
            <w:noWrap/>
            <w:vAlign w:val="bottom"/>
          </w:tcPr>
          <w:p w14:paraId="145D624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0.6 </w:t>
            </w:r>
          </w:p>
        </w:tc>
        <w:tc>
          <w:tcPr>
            <w:tcW w:w="0" w:type="auto"/>
            <w:tcBorders>
              <w:top w:val="nil"/>
              <w:left w:val="nil"/>
              <w:bottom w:val="nil"/>
              <w:right w:val="nil"/>
            </w:tcBorders>
            <w:noWrap/>
            <w:vAlign w:val="center"/>
          </w:tcPr>
          <w:p w14:paraId="32CD3D6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2000.0 </w:t>
            </w:r>
          </w:p>
        </w:tc>
        <w:tc>
          <w:tcPr>
            <w:tcW w:w="0" w:type="auto"/>
            <w:tcBorders>
              <w:top w:val="nil"/>
              <w:left w:val="nil"/>
              <w:bottom w:val="nil"/>
              <w:right w:val="nil"/>
            </w:tcBorders>
            <w:noWrap/>
            <w:vAlign w:val="center"/>
          </w:tcPr>
          <w:p w14:paraId="4B3E72C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1997.4 </w:t>
            </w:r>
          </w:p>
        </w:tc>
        <w:tc>
          <w:tcPr>
            <w:tcW w:w="0" w:type="auto"/>
            <w:tcBorders>
              <w:top w:val="nil"/>
              <w:left w:val="nil"/>
              <w:bottom w:val="nil"/>
              <w:right w:val="nil"/>
            </w:tcBorders>
            <w:noWrap/>
            <w:vAlign w:val="center"/>
          </w:tcPr>
          <w:p w14:paraId="6BB96C2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1.8 </w:t>
            </w:r>
          </w:p>
        </w:tc>
        <w:tc>
          <w:tcPr>
            <w:tcW w:w="0" w:type="auto"/>
            <w:tcBorders>
              <w:top w:val="nil"/>
              <w:left w:val="nil"/>
              <w:bottom w:val="nil"/>
              <w:right w:val="nil"/>
            </w:tcBorders>
            <w:noWrap/>
            <w:vAlign w:val="center"/>
          </w:tcPr>
          <w:p w14:paraId="477283E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19.6 </w:t>
            </w:r>
          </w:p>
        </w:tc>
        <w:tc>
          <w:tcPr>
            <w:tcW w:w="0" w:type="auto"/>
            <w:tcBorders>
              <w:top w:val="nil"/>
              <w:left w:val="nil"/>
              <w:bottom w:val="nil"/>
              <w:right w:val="nil"/>
            </w:tcBorders>
            <w:noWrap/>
            <w:vAlign w:val="center"/>
          </w:tcPr>
          <w:p w14:paraId="5081DB2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2001.0 </w:t>
            </w:r>
          </w:p>
        </w:tc>
        <w:tc>
          <w:tcPr>
            <w:tcW w:w="0" w:type="auto"/>
            <w:tcBorders>
              <w:top w:val="nil"/>
              <w:left w:val="nil"/>
              <w:bottom w:val="nil"/>
              <w:right w:val="nil"/>
            </w:tcBorders>
            <w:noWrap/>
            <w:vAlign w:val="center"/>
          </w:tcPr>
          <w:p w14:paraId="14CEA2D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2001.0 </w:t>
            </w:r>
          </w:p>
        </w:tc>
        <w:tc>
          <w:tcPr>
            <w:tcW w:w="0" w:type="auto"/>
            <w:tcBorders>
              <w:top w:val="nil"/>
              <w:left w:val="nil"/>
              <w:bottom w:val="nil"/>
              <w:right w:val="nil"/>
            </w:tcBorders>
            <w:noWrap/>
            <w:vAlign w:val="center"/>
          </w:tcPr>
          <w:p w14:paraId="4EFBB74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1874B07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47.6 </w:t>
            </w:r>
          </w:p>
        </w:tc>
        <w:tc>
          <w:tcPr>
            <w:tcW w:w="0" w:type="auto"/>
            <w:tcBorders>
              <w:top w:val="nil"/>
              <w:left w:val="nil"/>
              <w:bottom w:val="nil"/>
              <w:right w:val="nil"/>
            </w:tcBorders>
            <w:noWrap/>
            <w:vAlign w:val="center"/>
          </w:tcPr>
          <w:p w14:paraId="1756C11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2001.0 </w:t>
            </w:r>
          </w:p>
        </w:tc>
        <w:tc>
          <w:tcPr>
            <w:tcW w:w="0" w:type="auto"/>
            <w:tcBorders>
              <w:top w:val="nil"/>
              <w:left w:val="nil"/>
              <w:bottom w:val="nil"/>
              <w:right w:val="nil"/>
            </w:tcBorders>
            <w:noWrap/>
            <w:vAlign w:val="center"/>
          </w:tcPr>
          <w:p w14:paraId="727E6D5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2001.0 </w:t>
            </w:r>
          </w:p>
        </w:tc>
        <w:tc>
          <w:tcPr>
            <w:tcW w:w="0" w:type="auto"/>
            <w:tcBorders>
              <w:top w:val="nil"/>
              <w:left w:val="nil"/>
              <w:bottom w:val="nil"/>
              <w:right w:val="nil"/>
            </w:tcBorders>
            <w:noWrap/>
            <w:vAlign w:val="center"/>
          </w:tcPr>
          <w:p w14:paraId="37BC852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039EEC4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48.5 </w:t>
            </w:r>
          </w:p>
        </w:tc>
      </w:tr>
      <w:tr w14:paraId="35150153">
        <w:trPr>
          <w:trHeight w:val="328" w:hRule="atLeast"/>
          <w:jc w:val="center"/>
        </w:trPr>
        <w:tc>
          <w:tcPr>
            <w:tcW w:w="0" w:type="auto"/>
            <w:tcBorders>
              <w:top w:val="nil"/>
              <w:left w:val="nil"/>
              <w:bottom w:val="nil"/>
              <w:right w:val="nil"/>
            </w:tcBorders>
            <w:noWrap/>
            <w:vAlign w:val="center"/>
          </w:tcPr>
          <w:p w14:paraId="67A110B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55</w:t>
            </w:r>
          </w:p>
        </w:tc>
        <w:tc>
          <w:tcPr>
            <w:tcW w:w="0" w:type="auto"/>
            <w:tcBorders>
              <w:top w:val="nil"/>
              <w:left w:val="nil"/>
              <w:bottom w:val="nil"/>
              <w:right w:val="nil"/>
            </w:tcBorders>
            <w:noWrap/>
            <w:vAlign w:val="bottom"/>
          </w:tcPr>
          <w:p w14:paraId="20007AE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1330.0</w:t>
            </w:r>
          </w:p>
        </w:tc>
        <w:tc>
          <w:tcPr>
            <w:tcW w:w="0" w:type="auto"/>
            <w:tcBorders>
              <w:top w:val="nil"/>
              <w:left w:val="nil"/>
              <w:bottom w:val="nil"/>
              <w:right w:val="nil"/>
            </w:tcBorders>
            <w:noWrap/>
            <w:vAlign w:val="center"/>
          </w:tcPr>
          <w:p w14:paraId="246DBD7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2.5</w:t>
            </w:r>
          </w:p>
        </w:tc>
        <w:tc>
          <w:tcPr>
            <w:tcW w:w="0" w:type="auto"/>
            <w:tcBorders>
              <w:top w:val="nil"/>
              <w:left w:val="nil"/>
              <w:bottom w:val="nil"/>
              <w:right w:val="nil"/>
            </w:tcBorders>
            <w:noWrap/>
            <w:vAlign w:val="bottom"/>
          </w:tcPr>
          <w:p w14:paraId="5AA9157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1315.0</w:t>
            </w:r>
          </w:p>
        </w:tc>
        <w:tc>
          <w:tcPr>
            <w:tcW w:w="0" w:type="auto"/>
            <w:tcBorders>
              <w:top w:val="nil"/>
              <w:left w:val="nil"/>
              <w:bottom w:val="nil"/>
              <w:right w:val="nil"/>
            </w:tcBorders>
            <w:noWrap/>
            <w:vAlign w:val="bottom"/>
          </w:tcPr>
          <w:p w14:paraId="5B3F24D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1308.0 </w:t>
            </w:r>
          </w:p>
        </w:tc>
        <w:tc>
          <w:tcPr>
            <w:tcW w:w="0" w:type="auto"/>
            <w:tcBorders>
              <w:top w:val="nil"/>
              <w:left w:val="nil"/>
              <w:bottom w:val="nil"/>
              <w:right w:val="nil"/>
            </w:tcBorders>
            <w:noWrap/>
            <w:vAlign w:val="bottom"/>
          </w:tcPr>
          <w:p w14:paraId="0DDEC15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3.4 </w:t>
            </w:r>
          </w:p>
        </w:tc>
        <w:tc>
          <w:tcPr>
            <w:tcW w:w="0" w:type="auto"/>
            <w:tcBorders>
              <w:top w:val="nil"/>
              <w:left w:val="nil"/>
              <w:bottom w:val="nil"/>
              <w:right w:val="nil"/>
            </w:tcBorders>
            <w:noWrap/>
            <w:vAlign w:val="bottom"/>
          </w:tcPr>
          <w:p w14:paraId="64B504B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0.7 </w:t>
            </w:r>
          </w:p>
        </w:tc>
        <w:tc>
          <w:tcPr>
            <w:tcW w:w="0" w:type="auto"/>
            <w:tcBorders>
              <w:top w:val="nil"/>
              <w:left w:val="nil"/>
              <w:bottom w:val="nil"/>
              <w:right w:val="nil"/>
            </w:tcBorders>
            <w:noWrap/>
            <w:vAlign w:val="center"/>
          </w:tcPr>
          <w:p w14:paraId="1E5605E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1318.0 </w:t>
            </w:r>
          </w:p>
        </w:tc>
        <w:tc>
          <w:tcPr>
            <w:tcW w:w="0" w:type="auto"/>
            <w:tcBorders>
              <w:top w:val="nil"/>
              <w:left w:val="nil"/>
              <w:bottom w:val="nil"/>
              <w:right w:val="nil"/>
            </w:tcBorders>
            <w:noWrap/>
            <w:vAlign w:val="center"/>
          </w:tcPr>
          <w:p w14:paraId="577C5C9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1315.0 </w:t>
            </w:r>
          </w:p>
        </w:tc>
        <w:tc>
          <w:tcPr>
            <w:tcW w:w="0" w:type="auto"/>
            <w:tcBorders>
              <w:top w:val="nil"/>
              <w:left w:val="nil"/>
              <w:bottom w:val="nil"/>
              <w:right w:val="nil"/>
            </w:tcBorders>
            <w:noWrap/>
            <w:vAlign w:val="center"/>
          </w:tcPr>
          <w:p w14:paraId="2CABA6C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2.7 </w:t>
            </w:r>
          </w:p>
        </w:tc>
        <w:tc>
          <w:tcPr>
            <w:tcW w:w="0" w:type="auto"/>
            <w:tcBorders>
              <w:top w:val="nil"/>
              <w:left w:val="nil"/>
              <w:bottom w:val="nil"/>
              <w:right w:val="nil"/>
            </w:tcBorders>
            <w:noWrap/>
            <w:vAlign w:val="center"/>
          </w:tcPr>
          <w:p w14:paraId="6A3641A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27.4 </w:t>
            </w:r>
          </w:p>
        </w:tc>
        <w:tc>
          <w:tcPr>
            <w:tcW w:w="0" w:type="auto"/>
            <w:tcBorders>
              <w:top w:val="nil"/>
              <w:left w:val="nil"/>
              <w:bottom w:val="nil"/>
              <w:right w:val="nil"/>
            </w:tcBorders>
            <w:noWrap/>
            <w:vAlign w:val="center"/>
          </w:tcPr>
          <w:p w14:paraId="177D0D4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1319.0 </w:t>
            </w:r>
          </w:p>
        </w:tc>
        <w:tc>
          <w:tcPr>
            <w:tcW w:w="0" w:type="auto"/>
            <w:tcBorders>
              <w:top w:val="nil"/>
              <w:left w:val="nil"/>
              <w:bottom w:val="nil"/>
              <w:right w:val="nil"/>
            </w:tcBorders>
            <w:noWrap/>
            <w:vAlign w:val="center"/>
          </w:tcPr>
          <w:p w14:paraId="5B02C33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1318.9 </w:t>
            </w:r>
          </w:p>
        </w:tc>
        <w:tc>
          <w:tcPr>
            <w:tcW w:w="0" w:type="auto"/>
            <w:tcBorders>
              <w:top w:val="nil"/>
              <w:left w:val="nil"/>
              <w:bottom w:val="nil"/>
              <w:right w:val="nil"/>
            </w:tcBorders>
            <w:noWrap/>
            <w:vAlign w:val="center"/>
          </w:tcPr>
          <w:p w14:paraId="0EA92C9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0.3 </w:t>
            </w:r>
          </w:p>
        </w:tc>
        <w:tc>
          <w:tcPr>
            <w:tcW w:w="0" w:type="auto"/>
            <w:tcBorders>
              <w:top w:val="nil"/>
              <w:left w:val="nil"/>
              <w:bottom w:val="nil"/>
              <w:right w:val="nil"/>
            </w:tcBorders>
            <w:noWrap/>
            <w:vAlign w:val="center"/>
          </w:tcPr>
          <w:p w14:paraId="083C088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84.3 </w:t>
            </w:r>
          </w:p>
        </w:tc>
        <w:tc>
          <w:tcPr>
            <w:tcW w:w="0" w:type="auto"/>
            <w:tcBorders>
              <w:top w:val="nil"/>
              <w:left w:val="nil"/>
              <w:bottom w:val="nil"/>
              <w:right w:val="nil"/>
            </w:tcBorders>
            <w:noWrap/>
            <w:vAlign w:val="center"/>
          </w:tcPr>
          <w:p w14:paraId="2865F37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1319.0 </w:t>
            </w:r>
          </w:p>
        </w:tc>
        <w:tc>
          <w:tcPr>
            <w:tcW w:w="0" w:type="auto"/>
            <w:tcBorders>
              <w:top w:val="nil"/>
              <w:left w:val="nil"/>
              <w:bottom w:val="nil"/>
              <w:right w:val="nil"/>
            </w:tcBorders>
            <w:noWrap/>
            <w:vAlign w:val="center"/>
          </w:tcPr>
          <w:p w14:paraId="6F85BDC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1319.0 </w:t>
            </w:r>
          </w:p>
        </w:tc>
        <w:tc>
          <w:tcPr>
            <w:tcW w:w="0" w:type="auto"/>
            <w:tcBorders>
              <w:top w:val="nil"/>
              <w:left w:val="nil"/>
              <w:bottom w:val="nil"/>
              <w:right w:val="nil"/>
            </w:tcBorders>
            <w:noWrap/>
            <w:vAlign w:val="center"/>
          </w:tcPr>
          <w:p w14:paraId="3AA9C95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0.0 </w:t>
            </w:r>
          </w:p>
        </w:tc>
        <w:tc>
          <w:tcPr>
            <w:tcW w:w="0" w:type="auto"/>
            <w:tcBorders>
              <w:top w:val="nil"/>
              <w:left w:val="nil"/>
              <w:bottom w:val="nil"/>
              <w:right w:val="nil"/>
            </w:tcBorders>
            <w:noWrap/>
            <w:vAlign w:val="center"/>
          </w:tcPr>
          <w:p w14:paraId="1FEC544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82.5 </w:t>
            </w:r>
          </w:p>
        </w:tc>
      </w:tr>
      <w:tr w14:paraId="33A5E434">
        <w:trPr>
          <w:trHeight w:val="328" w:hRule="atLeast"/>
          <w:jc w:val="center"/>
        </w:trPr>
        <w:tc>
          <w:tcPr>
            <w:tcW w:w="0" w:type="auto"/>
            <w:tcBorders>
              <w:top w:val="nil"/>
              <w:left w:val="nil"/>
              <w:bottom w:val="nil"/>
              <w:right w:val="nil"/>
            </w:tcBorders>
            <w:noWrap/>
            <w:vAlign w:val="center"/>
          </w:tcPr>
          <w:p w14:paraId="12E30DD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60</w:t>
            </w:r>
          </w:p>
        </w:tc>
        <w:tc>
          <w:tcPr>
            <w:tcW w:w="0" w:type="auto"/>
            <w:tcBorders>
              <w:top w:val="nil"/>
              <w:left w:val="nil"/>
              <w:bottom w:val="nil"/>
              <w:right w:val="nil"/>
            </w:tcBorders>
            <w:noWrap/>
            <w:vAlign w:val="bottom"/>
          </w:tcPr>
          <w:p w14:paraId="57FC1D2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2141.0</w:t>
            </w:r>
          </w:p>
        </w:tc>
        <w:tc>
          <w:tcPr>
            <w:tcW w:w="0" w:type="auto"/>
            <w:tcBorders>
              <w:top w:val="nil"/>
              <w:left w:val="nil"/>
              <w:bottom w:val="nil"/>
              <w:right w:val="nil"/>
            </w:tcBorders>
            <w:noWrap/>
            <w:vAlign w:val="center"/>
          </w:tcPr>
          <w:p w14:paraId="236FF9E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494.5</w:t>
            </w:r>
          </w:p>
        </w:tc>
        <w:tc>
          <w:tcPr>
            <w:tcW w:w="0" w:type="auto"/>
            <w:tcBorders>
              <w:top w:val="nil"/>
              <w:left w:val="nil"/>
              <w:bottom w:val="nil"/>
              <w:right w:val="nil"/>
            </w:tcBorders>
            <w:noWrap/>
            <w:vAlign w:val="bottom"/>
          </w:tcPr>
          <w:p w14:paraId="63D5A86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2116.0</w:t>
            </w:r>
          </w:p>
        </w:tc>
        <w:tc>
          <w:tcPr>
            <w:tcW w:w="0" w:type="auto"/>
            <w:tcBorders>
              <w:top w:val="nil"/>
              <w:left w:val="nil"/>
              <w:bottom w:val="nil"/>
              <w:right w:val="nil"/>
            </w:tcBorders>
            <w:noWrap/>
            <w:vAlign w:val="bottom"/>
          </w:tcPr>
          <w:p w14:paraId="4AFF55D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2111.6 </w:t>
            </w:r>
          </w:p>
        </w:tc>
        <w:tc>
          <w:tcPr>
            <w:tcW w:w="0" w:type="auto"/>
            <w:tcBorders>
              <w:top w:val="nil"/>
              <w:left w:val="nil"/>
              <w:bottom w:val="nil"/>
              <w:right w:val="nil"/>
            </w:tcBorders>
            <w:noWrap/>
            <w:vAlign w:val="bottom"/>
          </w:tcPr>
          <w:p w14:paraId="456377E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2.8 </w:t>
            </w:r>
          </w:p>
        </w:tc>
        <w:tc>
          <w:tcPr>
            <w:tcW w:w="0" w:type="auto"/>
            <w:tcBorders>
              <w:top w:val="nil"/>
              <w:left w:val="nil"/>
              <w:bottom w:val="nil"/>
              <w:right w:val="nil"/>
            </w:tcBorders>
            <w:noWrap/>
            <w:vAlign w:val="bottom"/>
          </w:tcPr>
          <w:p w14:paraId="08860F0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0.8 </w:t>
            </w:r>
          </w:p>
        </w:tc>
        <w:tc>
          <w:tcPr>
            <w:tcW w:w="0" w:type="auto"/>
            <w:tcBorders>
              <w:top w:val="nil"/>
              <w:left w:val="nil"/>
              <w:bottom w:val="nil"/>
              <w:right w:val="nil"/>
            </w:tcBorders>
            <w:noWrap/>
            <w:vAlign w:val="center"/>
          </w:tcPr>
          <w:p w14:paraId="7D965FF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2124.0 </w:t>
            </w:r>
          </w:p>
        </w:tc>
        <w:tc>
          <w:tcPr>
            <w:tcW w:w="0" w:type="auto"/>
            <w:tcBorders>
              <w:top w:val="nil"/>
              <w:left w:val="nil"/>
              <w:bottom w:val="nil"/>
              <w:right w:val="nil"/>
            </w:tcBorders>
            <w:noWrap/>
            <w:vAlign w:val="center"/>
          </w:tcPr>
          <w:p w14:paraId="3943EF9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2119.8 </w:t>
            </w:r>
          </w:p>
        </w:tc>
        <w:tc>
          <w:tcPr>
            <w:tcW w:w="0" w:type="auto"/>
            <w:tcBorders>
              <w:top w:val="nil"/>
              <w:left w:val="nil"/>
              <w:bottom w:val="nil"/>
              <w:right w:val="nil"/>
            </w:tcBorders>
            <w:noWrap/>
            <w:vAlign w:val="center"/>
          </w:tcPr>
          <w:p w14:paraId="24A45B8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3.0 </w:t>
            </w:r>
          </w:p>
        </w:tc>
        <w:tc>
          <w:tcPr>
            <w:tcW w:w="0" w:type="auto"/>
            <w:tcBorders>
              <w:top w:val="nil"/>
              <w:left w:val="nil"/>
              <w:bottom w:val="nil"/>
              <w:right w:val="nil"/>
            </w:tcBorders>
            <w:noWrap/>
            <w:vAlign w:val="center"/>
          </w:tcPr>
          <w:p w14:paraId="233973C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25.5 </w:t>
            </w:r>
          </w:p>
        </w:tc>
        <w:tc>
          <w:tcPr>
            <w:tcW w:w="0" w:type="auto"/>
            <w:tcBorders>
              <w:top w:val="nil"/>
              <w:left w:val="nil"/>
              <w:bottom w:val="nil"/>
              <w:right w:val="nil"/>
            </w:tcBorders>
            <w:noWrap/>
            <w:vAlign w:val="center"/>
          </w:tcPr>
          <w:p w14:paraId="39B575F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2126.0 </w:t>
            </w:r>
          </w:p>
        </w:tc>
        <w:tc>
          <w:tcPr>
            <w:tcW w:w="0" w:type="auto"/>
            <w:tcBorders>
              <w:top w:val="nil"/>
              <w:left w:val="nil"/>
              <w:bottom w:val="nil"/>
              <w:right w:val="nil"/>
            </w:tcBorders>
            <w:noWrap/>
            <w:vAlign w:val="center"/>
          </w:tcPr>
          <w:p w14:paraId="535FA53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2125.2 </w:t>
            </w:r>
          </w:p>
        </w:tc>
        <w:tc>
          <w:tcPr>
            <w:tcW w:w="0" w:type="auto"/>
            <w:tcBorders>
              <w:top w:val="nil"/>
              <w:left w:val="nil"/>
              <w:bottom w:val="nil"/>
              <w:right w:val="nil"/>
            </w:tcBorders>
            <w:noWrap/>
            <w:vAlign w:val="center"/>
          </w:tcPr>
          <w:p w14:paraId="2F21202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0.4 </w:t>
            </w:r>
          </w:p>
        </w:tc>
        <w:tc>
          <w:tcPr>
            <w:tcW w:w="0" w:type="auto"/>
            <w:tcBorders>
              <w:top w:val="nil"/>
              <w:left w:val="nil"/>
              <w:bottom w:val="nil"/>
              <w:right w:val="nil"/>
            </w:tcBorders>
            <w:noWrap/>
            <w:vAlign w:val="center"/>
          </w:tcPr>
          <w:p w14:paraId="5F20BA1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82.3 </w:t>
            </w:r>
          </w:p>
        </w:tc>
        <w:tc>
          <w:tcPr>
            <w:tcW w:w="0" w:type="auto"/>
            <w:tcBorders>
              <w:top w:val="nil"/>
              <w:left w:val="nil"/>
              <w:bottom w:val="nil"/>
              <w:right w:val="nil"/>
            </w:tcBorders>
            <w:noWrap/>
            <w:vAlign w:val="center"/>
          </w:tcPr>
          <w:p w14:paraId="19982F8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2127.0 </w:t>
            </w:r>
          </w:p>
        </w:tc>
        <w:tc>
          <w:tcPr>
            <w:tcW w:w="0" w:type="auto"/>
            <w:tcBorders>
              <w:top w:val="nil"/>
              <w:left w:val="nil"/>
              <w:bottom w:val="nil"/>
              <w:right w:val="nil"/>
            </w:tcBorders>
            <w:noWrap/>
            <w:vAlign w:val="center"/>
          </w:tcPr>
          <w:p w14:paraId="4A263CC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2125.2 </w:t>
            </w:r>
          </w:p>
        </w:tc>
        <w:tc>
          <w:tcPr>
            <w:tcW w:w="0" w:type="auto"/>
            <w:tcBorders>
              <w:top w:val="nil"/>
              <w:left w:val="nil"/>
              <w:bottom w:val="nil"/>
              <w:right w:val="nil"/>
            </w:tcBorders>
            <w:noWrap/>
            <w:vAlign w:val="center"/>
          </w:tcPr>
          <w:p w14:paraId="53CE608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0.6 </w:t>
            </w:r>
          </w:p>
        </w:tc>
        <w:tc>
          <w:tcPr>
            <w:tcW w:w="0" w:type="auto"/>
            <w:tcBorders>
              <w:top w:val="nil"/>
              <w:left w:val="nil"/>
              <w:bottom w:val="nil"/>
              <w:right w:val="nil"/>
            </w:tcBorders>
            <w:noWrap/>
            <w:vAlign w:val="center"/>
          </w:tcPr>
          <w:p w14:paraId="1312559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90.0 </w:t>
            </w:r>
          </w:p>
        </w:tc>
      </w:tr>
      <w:tr w14:paraId="415DF999">
        <w:trPr>
          <w:trHeight w:val="328" w:hRule="atLeast"/>
          <w:jc w:val="center"/>
        </w:trPr>
        <w:tc>
          <w:tcPr>
            <w:tcW w:w="0" w:type="auto"/>
            <w:tcBorders>
              <w:top w:val="nil"/>
              <w:left w:val="nil"/>
              <w:bottom w:val="nil"/>
              <w:right w:val="nil"/>
            </w:tcBorders>
            <w:noWrap/>
            <w:vAlign w:val="center"/>
          </w:tcPr>
          <w:p w14:paraId="0332D7D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61</w:t>
            </w:r>
          </w:p>
        </w:tc>
        <w:tc>
          <w:tcPr>
            <w:tcW w:w="0" w:type="auto"/>
            <w:tcBorders>
              <w:top w:val="nil"/>
              <w:left w:val="nil"/>
              <w:bottom w:val="nil"/>
              <w:right w:val="nil"/>
            </w:tcBorders>
            <w:noWrap/>
            <w:vAlign w:val="bottom"/>
          </w:tcPr>
          <w:p w14:paraId="20859E8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2136.0</w:t>
            </w:r>
          </w:p>
        </w:tc>
        <w:tc>
          <w:tcPr>
            <w:tcW w:w="0" w:type="auto"/>
            <w:tcBorders>
              <w:top w:val="nil"/>
              <w:left w:val="nil"/>
              <w:bottom w:val="nil"/>
              <w:right w:val="nil"/>
            </w:tcBorders>
            <w:noWrap/>
            <w:vAlign w:val="center"/>
          </w:tcPr>
          <w:p w14:paraId="67B5A9D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384.4</w:t>
            </w:r>
          </w:p>
        </w:tc>
        <w:tc>
          <w:tcPr>
            <w:tcW w:w="0" w:type="auto"/>
            <w:tcBorders>
              <w:top w:val="nil"/>
              <w:left w:val="nil"/>
              <w:bottom w:val="nil"/>
              <w:right w:val="nil"/>
            </w:tcBorders>
            <w:noWrap/>
            <w:vAlign w:val="bottom"/>
          </w:tcPr>
          <w:p w14:paraId="7313A12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2125.0</w:t>
            </w:r>
          </w:p>
        </w:tc>
        <w:tc>
          <w:tcPr>
            <w:tcW w:w="0" w:type="auto"/>
            <w:tcBorders>
              <w:top w:val="nil"/>
              <w:left w:val="nil"/>
              <w:bottom w:val="nil"/>
              <w:right w:val="nil"/>
            </w:tcBorders>
            <w:noWrap/>
            <w:vAlign w:val="bottom"/>
          </w:tcPr>
          <w:p w14:paraId="1876D05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2117.3 </w:t>
            </w:r>
          </w:p>
        </w:tc>
        <w:tc>
          <w:tcPr>
            <w:tcW w:w="0" w:type="auto"/>
            <w:tcBorders>
              <w:top w:val="nil"/>
              <w:left w:val="nil"/>
              <w:bottom w:val="nil"/>
              <w:right w:val="nil"/>
            </w:tcBorders>
            <w:noWrap/>
            <w:vAlign w:val="bottom"/>
          </w:tcPr>
          <w:p w14:paraId="71FFBCF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3.9 </w:t>
            </w:r>
          </w:p>
        </w:tc>
        <w:tc>
          <w:tcPr>
            <w:tcW w:w="0" w:type="auto"/>
            <w:tcBorders>
              <w:top w:val="nil"/>
              <w:left w:val="nil"/>
              <w:bottom w:val="nil"/>
              <w:right w:val="nil"/>
            </w:tcBorders>
            <w:noWrap/>
            <w:vAlign w:val="bottom"/>
          </w:tcPr>
          <w:p w14:paraId="511D4ED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0.7 </w:t>
            </w:r>
          </w:p>
        </w:tc>
        <w:tc>
          <w:tcPr>
            <w:tcW w:w="0" w:type="auto"/>
            <w:tcBorders>
              <w:top w:val="nil"/>
              <w:left w:val="nil"/>
              <w:bottom w:val="nil"/>
              <w:right w:val="nil"/>
            </w:tcBorders>
            <w:noWrap/>
            <w:vAlign w:val="center"/>
          </w:tcPr>
          <w:p w14:paraId="39508F8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2129.0 </w:t>
            </w:r>
          </w:p>
        </w:tc>
        <w:tc>
          <w:tcPr>
            <w:tcW w:w="0" w:type="auto"/>
            <w:tcBorders>
              <w:top w:val="nil"/>
              <w:left w:val="nil"/>
              <w:bottom w:val="nil"/>
              <w:right w:val="nil"/>
            </w:tcBorders>
            <w:noWrap/>
            <w:vAlign w:val="center"/>
          </w:tcPr>
          <w:p w14:paraId="6F4188A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2124.4 </w:t>
            </w:r>
          </w:p>
        </w:tc>
        <w:tc>
          <w:tcPr>
            <w:tcW w:w="0" w:type="auto"/>
            <w:tcBorders>
              <w:top w:val="nil"/>
              <w:left w:val="nil"/>
              <w:bottom w:val="nil"/>
              <w:right w:val="nil"/>
            </w:tcBorders>
            <w:noWrap/>
            <w:vAlign w:val="center"/>
          </w:tcPr>
          <w:p w14:paraId="1033672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2.5 </w:t>
            </w:r>
          </w:p>
        </w:tc>
        <w:tc>
          <w:tcPr>
            <w:tcW w:w="0" w:type="auto"/>
            <w:tcBorders>
              <w:top w:val="nil"/>
              <w:left w:val="nil"/>
              <w:bottom w:val="nil"/>
              <w:right w:val="nil"/>
            </w:tcBorders>
            <w:noWrap/>
            <w:vAlign w:val="center"/>
          </w:tcPr>
          <w:p w14:paraId="2A85516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35.7 </w:t>
            </w:r>
          </w:p>
        </w:tc>
        <w:tc>
          <w:tcPr>
            <w:tcW w:w="0" w:type="auto"/>
            <w:tcBorders>
              <w:top w:val="nil"/>
              <w:left w:val="nil"/>
              <w:bottom w:val="nil"/>
              <w:right w:val="nil"/>
            </w:tcBorders>
            <w:noWrap/>
            <w:vAlign w:val="center"/>
          </w:tcPr>
          <w:p w14:paraId="710F612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2132.0 </w:t>
            </w:r>
          </w:p>
        </w:tc>
        <w:tc>
          <w:tcPr>
            <w:tcW w:w="0" w:type="auto"/>
            <w:tcBorders>
              <w:top w:val="nil"/>
              <w:left w:val="nil"/>
              <w:bottom w:val="nil"/>
              <w:right w:val="nil"/>
            </w:tcBorders>
            <w:noWrap/>
            <w:vAlign w:val="center"/>
          </w:tcPr>
          <w:p w14:paraId="3CC249B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2131.0 </w:t>
            </w:r>
          </w:p>
        </w:tc>
        <w:tc>
          <w:tcPr>
            <w:tcW w:w="0" w:type="auto"/>
            <w:tcBorders>
              <w:top w:val="nil"/>
              <w:left w:val="nil"/>
              <w:bottom w:val="nil"/>
              <w:right w:val="nil"/>
            </w:tcBorders>
            <w:noWrap/>
            <w:vAlign w:val="center"/>
          </w:tcPr>
          <w:p w14:paraId="534B61D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0.9 </w:t>
            </w:r>
          </w:p>
        </w:tc>
        <w:tc>
          <w:tcPr>
            <w:tcW w:w="0" w:type="auto"/>
            <w:tcBorders>
              <w:top w:val="nil"/>
              <w:left w:val="nil"/>
              <w:bottom w:val="nil"/>
              <w:right w:val="nil"/>
            </w:tcBorders>
            <w:noWrap/>
            <w:vAlign w:val="center"/>
          </w:tcPr>
          <w:p w14:paraId="315A9CC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114.3 </w:t>
            </w:r>
          </w:p>
        </w:tc>
        <w:tc>
          <w:tcPr>
            <w:tcW w:w="0" w:type="auto"/>
            <w:tcBorders>
              <w:top w:val="nil"/>
              <w:left w:val="nil"/>
              <w:bottom w:val="nil"/>
              <w:right w:val="nil"/>
            </w:tcBorders>
            <w:noWrap/>
            <w:vAlign w:val="center"/>
          </w:tcPr>
          <w:p w14:paraId="0C9D2A8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2132.0 </w:t>
            </w:r>
          </w:p>
        </w:tc>
        <w:tc>
          <w:tcPr>
            <w:tcW w:w="0" w:type="auto"/>
            <w:tcBorders>
              <w:top w:val="nil"/>
              <w:left w:val="nil"/>
              <w:bottom w:val="nil"/>
              <w:right w:val="nil"/>
            </w:tcBorders>
            <w:noWrap/>
            <w:vAlign w:val="center"/>
          </w:tcPr>
          <w:p w14:paraId="233901C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2131.0 </w:t>
            </w:r>
          </w:p>
        </w:tc>
        <w:tc>
          <w:tcPr>
            <w:tcW w:w="0" w:type="auto"/>
            <w:tcBorders>
              <w:top w:val="nil"/>
              <w:left w:val="nil"/>
              <w:bottom w:val="nil"/>
              <w:right w:val="nil"/>
            </w:tcBorders>
            <w:noWrap/>
            <w:vAlign w:val="center"/>
          </w:tcPr>
          <w:p w14:paraId="4FA649E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0.7 </w:t>
            </w:r>
          </w:p>
        </w:tc>
        <w:tc>
          <w:tcPr>
            <w:tcW w:w="0" w:type="auto"/>
            <w:tcBorders>
              <w:top w:val="nil"/>
              <w:left w:val="nil"/>
              <w:bottom w:val="nil"/>
              <w:right w:val="nil"/>
            </w:tcBorders>
            <w:noWrap/>
            <w:vAlign w:val="center"/>
          </w:tcPr>
          <w:p w14:paraId="4462814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134.4 </w:t>
            </w:r>
          </w:p>
        </w:tc>
      </w:tr>
      <w:tr w14:paraId="0F4AC389">
        <w:trPr>
          <w:trHeight w:val="328" w:hRule="atLeast"/>
          <w:jc w:val="center"/>
        </w:trPr>
        <w:tc>
          <w:tcPr>
            <w:tcW w:w="0" w:type="auto"/>
            <w:tcBorders>
              <w:top w:val="nil"/>
              <w:left w:val="nil"/>
              <w:bottom w:val="nil"/>
              <w:right w:val="nil"/>
            </w:tcBorders>
            <w:noWrap/>
            <w:vAlign w:val="center"/>
          </w:tcPr>
          <w:p w14:paraId="31C1C67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62</w:t>
            </w:r>
          </w:p>
        </w:tc>
        <w:tc>
          <w:tcPr>
            <w:tcW w:w="0" w:type="auto"/>
            <w:tcBorders>
              <w:top w:val="nil"/>
              <w:left w:val="nil"/>
              <w:bottom w:val="nil"/>
              <w:right w:val="nil"/>
            </w:tcBorders>
            <w:noWrap/>
            <w:vAlign w:val="bottom"/>
          </w:tcPr>
          <w:p w14:paraId="25FDF78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1344.0</w:t>
            </w:r>
          </w:p>
        </w:tc>
        <w:tc>
          <w:tcPr>
            <w:tcW w:w="0" w:type="auto"/>
            <w:tcBorders>
              <w:top w:val="nil"/>
              <w:left w:val="nil"/>
              <w:bottom w:val="nil"/>
              <w:right w:val="nil"/>
            </w:tcBorders>
            <w:noWrap/>
            <w:vAlign w:val="center"/>
          </w:tcPr>
          <w:p w14:paraId="47B107C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62.9</w:t>
            </w:r>
          </w:p>
        </w:tc>
        <w:tc>
          <w:tcPr>
            <w:tcW w:w="0" w:type="auto"/>
            <w:tcBorders>
              <w:top w:val="nil"/>
              <w:left w:val="nil"/>
              <w:bottom w:val="nil"/>
              <w:right w:val="nil"/>
            </w:tcBorders>
            <w:noWrap/>
            <w:vAlign w:val="bottom"/>
          </w:tcPr>
          <w:p w14:paraId="63311FD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1321.0</w:t>
            </w:r>
          </w:p>
        </w:tc>
        <w:tc>
          <w:tcPr>
            <w:tcW w:w="0" w:type="auto"/>
            <w:tcBorders>
              <w:top w:val="nil"/>
              <w:left w:val="nil"/>
              <w:bottom w:val="nil"/>
              <w:right w:val="nil"/>
            </w:tcBorders>
            <w:noWrap/>
            <w:vAlign w:val="bottom"/>
          </w:tcPr>
          <w:p w14:paraId="1996508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1317.7 </w:t>
            </w:r>
          </w:p>
        </w:tc>
        <w:tc>
          <w:tcPr>
            <w:tcW w:w="0" w:type="auto"/>
            <w:tcBorders>
              <w:top w:val="nil"/>
              <w:left w:val="nil"/>
              <w:bottom w:val="nil"/>
              <w:right w:val="nil"/>
            </w:tcBorders>
            <w:noWrap/>
            <w:vAlign w:val="bottom"/>
          </w:tcPr>
          <w:p w14:paraId="61900D4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2.5 </w:t>
            </w:r>
          </w:p>
        </w:tc>
        <w:tc>
          <w:tcPr>
            <w:tcW w:w="0" w:type="auto"/>
            <w:tcBorders>
              <w:top w:val="nil"/>
              <w:left w:val="nil"/>
              <w:bottom w:val="nil"/>
              <w:right w:val="nil"/>
            </w:tcBorders>
            <w:noWrap/>
            <w:vAlign w:val="bottom"/>
          </w:tcPr>
          <w:p w14:paraId="6C33AE5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0.5 </w:t>
            </w:r>
          </w:p>
        </w:tc>
        <w:tc>
          <w:tcPr>
            <w:tcW w:w="0" w:type="auto"/>
            <w:tcBorders>
              <w:top w:val="nil"/>
              <w:left w:val="nil"/>
              <w:bottom w:val="nil"/>
              <w:right w:val="nil"/>
            </w:tcBorders>
            <w:noWrap/>
            <w:vAlign w:val="center"/>
          </w:tcPr>
          <w:p w14:paraId="53D8C8F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1329.0 </w:t>
            </w:r>
          </w:p>
        </w:tc>
        <w:tc>
          <w:tcPr>
            <w:tcW w:w="0" w:type="auto"/>
            <w:tcBorders>
              <w:top w:val="nil"/>
              <w:left w:val="nil"/>
              <w:bottom w:val="nil"/>
              <w:right w:val="nil"/>
            </w:tcBorders>
            <w:noWrap/>
            <w:vAlign w:val="center"/>
          </w:tcPr>
          <w:p w14:paraId="71EDA7B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1323.3 </w:t>
            </w:r>
          </w:p>
        </w:tc>
        <w:tc>
          <w:tcPr>
            <w:tcW w:w="0" w:type="auto"/>
            <w:tcBorders>
              <w:top w:val="nil"/>
              <w:left w:val="nil"/>
              <w:bottom w:val="nil"/>
              <w:right w:val="nil"/>
            </w:tcBorders>
            <w:noWrap/>
            <w:vAlign w:val="center"/>
          </w:tcPr>
          <w:p w14:paraId="56118FD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2.7 </w:t>
            </w:r>
          </w:p>
        </w:tc>
        <w:tc>
          <w:tcPr>
            <w:tcW w:w="0" w:type="auto"/>
            <w:tcBorders>
              <w:top w:val="nil"/>
              <w:left w:val="nil"/>
              <w:bottom w:val="nil"/>
              <w:right w:val="nil"/>
            </w:tcBorders>
            <w:noWrap/>
            <w:vAlign w:val="center"/>
          </w:tcPr>
          <w:p w14:paraId="6B515F5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28.6 </w:t>
            </w:r>
          </w:p>
        </w:tc>
        <w:tc>
          <w:tcPr>
            <w:tcW w:w="0" w:type="auto"/>
            <w:tcBorders>
              <w:top w:val="nil"/>
              <w:left w:val="nil"/>
              <w:bottom w:val="nil"/>
              <w:right w:val="nil"/>
            </w:tcBorders>
            <w:noWrap/>
            <w:vAlign w:val="center"/>
          </w:tcPr>
          <w:p w14:paraId="2CAA789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1335.0 </w:t>
            </w:r>
          </w:p>
        </w:tc>
        <w:tc>
          <w:tcPr>
            <w:tcW w:w="0" w:type="auto"/>
            <w:tcBorders>
              <w:top w:val="nil"/>
              <w:left w:val="nil"/>
              <w:bottom w:val="nil"/>
              <w:right w:val="nil"/>
            </w:tcBorders>
            <w:noWrap/>
            <w:vAlign w:val="center"/>
          </w:tcPr>
          <w:p w14:paraId="2DD0307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1333.8 </w:t>
            </w:r>
          </w:p>
        </w:tc>
        <w:tc>
          <w:tcPr>
            <w:tcW w:w="0" w:type="auto"/>
            <w:tcBorders>
              <w:top w:val="nil"/>
              <w:left w:val="nil"/>
              <w:bottom w:val="nil"/>
              <w:right w:val="nil"/>
            </w:tcBorders>
            <w:noWrap/>
            <w:vAlign w:val="center"/>
          </w:tcPr>
          <w:p w14:paraId="7990C6D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 </w:t>
            </w:r>
          </w:p>
        </w:tc>
        <w:tc>
          <w:tcPr>
            <w:tcW w:w="0" w:type="auto"/>
            <w:tcBorders>
              <w:top w:val="nil"/>
              <w:left w:val="nil"/>
              <w:bottom w:val="nil"/>
              <w:right w:val="nil"/>
            </w:tcBorders>
            <w:noWrap/>
            <w:vAlign w:val="center"/>
          </w:tcPr>
          <w:p w14:paraId="31650B0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116.1 </w:t>
            </w:r>
          </w:p>
        </w:tc>
        <w:tc>
          <w:tcPr>
            <w:tcW w:w="0" w:type="auto"/>
            <w:tcBorders>
              <w:top w:val="nil"/>
              <w:left w:val="nil"/>
              <w:bottom w:val="nil"/>
              <w:right w:val="nil"/>
            </w:tcBorders>
            <w:noWrap/>
            <w:vAlign w:val="center"/>
          </w:tcPr>
          <w:p w14:paraId="492E47E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1335.0 </w:t>
            </w:r>
          </w:p>
        </w:tc>
        <w:tc>
          <w:tcPr>
            <w:tcW w:w="0" w:type="auto"/>
            <w:tcBorders>
              <w:top w:val="nil"/>
              <w:left w:val="nil"/>
              <w:bottom w:val="nil"/>
              <w:right w:val="nil"/>
            </w:tcBorders>
            <w:noWrap/>
            <w:vAlign w:val="center"/>
          </w:tcPr>
          <w:p w14:paraId="27F8311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1334.0 </w:t>
            </w:r>
          </w:p>
        </w:tc>
        <w:tc>
          <w:tcPr>
            <w:tcW w:w="0" w:type="auto"/>
            <w:tcBorders>
              <w:top w:val="nil"/>
              <w:left w:val="nil"/>
              <w:bottom w:val="nil"/>
              <w:right w:val="nil"/>
            </w:tcBorders>
            <w:noWrap/>
            <w:vAlign w:val="center"/>
          </w:tcPr>
          <w:p w14:paraId="5DA75C5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0.7 </w:t>
            </w:r>
          </w:p>
        </w:tc>
        <w:tc>
          <w:tcPr>
            <w:tcW w:w="0" w:type="auto"/>
            <w:tcBorders>
              <w:top w:val="nil"/>
              <w:left w:val="nil"/>
              <w:bottom w:val="nil"/>
              <w:right w:val="nil"/>
            </w:tcBorders>
            <w:noWrap/>
            <w:vAlign w:val="center"/>
          </w:tcPr>
          <w:p w14:paraId="72236AA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109.3 </w:t>
            </w:r>
          </w:p>
        </w:tc>
      </w:tr>
      <w:tr w14:paraId="63A71510">
        <w:trPr>
          <w:trHeight w:val="328" w:hRule="atLeast"/>
          <w:jc w:val="center"/>
        </w:trPr>
        <w:tc>
          <w:tcPr>
            <w:tcW w:w="0" w:type="auto"/>
            <w:tcBorders>
              <w:top w:val="nil"/>
              <w:left w:val="nil"/>
              <w:bottom w:val="nil"/>
              <w:right w:val="nil"/>
            </w:tcBorders>
            <w:noWrap/>
            <w:vAlign w:val="center"/>
          </w:tcPr>
          <w:p w14:paraId="08160D8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63</w:t>
            </w:r>
          </w:p>
        </w:tc>
        <w:tc>
          <w:tcPr>
            <w:tcW w:w="0" w:type="auto"/>
            <w:tcBorders>
              <w:top w:val="nil"/>
              <w:left w:val="nil"/>
              <w:bottom w:val="nil"/>
              <w:right w:val="nil"/>
            </w:tcBorders>
            <w:noWrap/>
            <w:vAlign w:val="bottom"/>
          </w:tcPr>
          <w:p w14:paraId="2B9DD1E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1942.0</w:t>
            </w:r>
          </w:p>
        </w:tc>
        <w:tc>
          <w:tcPr>
            <w:tcW w:w="0" w:type="auto"/>
            <w:tcBorders>
              <w:top w:val="nil"/>
              <w:left w:val="nil"/>
              <w:bottom w:val="nil"/>
              <w:right w:val="nil"/>
            </w:tcBorders>
            <w:noWrap/>
            <w:vAlign w:val="center"/>
          </w:tcPr>
          <w:p w14:paraId="633A638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36.3</w:t>
            </w:r>
          </w:p>
        </w:tc>
        <w:tc>
          <w:tcPr>
            <w:tcW w:w="0" w:type="auto"/>
            <w:tcBorders>
              <w:top w:val="nil"/>
              <w:left w:val="nil"/>
              <w:bottom w:val="nil"/>
              <w:right w:val="nil"/>
            </w:tcBorders>
            <w:noWrap/>
            <w:vAlign w:val="bottom"/>
          </w:tcPr>
          <w:p w14:paraId="0F9956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1924.0</w:t>
            </w:r>
          </w:p>
        </w:tc>
        <w:tc>
          <w:tcPr>
            <w:tcW w:w="0" w:type="auto"/>
            <w:tcBorders>
              <w:top w:val="nil"/>
              <w:left w:val="nil"/>
              <w:bottom w:val="nil"/>
              <w:right w:val="nil"/>
            </w:tcBorders>
            <w:noWrap/>
            <w:vAlign w:val="bottom"/>
          </w:tcPr>
          <w:p w14:paraId="26FFFBE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1920.1 </w:t>
            </w:r>
          </w:p>
        </w:tc>
        <w:tc>
          <w:tcPr>
            <w:tcW w:w="0" w:type="auto"/>
            <w:tcBorders>
              <w:top w:val="nil"/>
              <w:left w:val="nil"/>
              <w:bottom w:val="nil"/>
              <w:right w:val="nil"/>
            </w:tcBorders>
            <w:noWrap/>
            <w:vAlign w:val="bottom"/>
          </w:tcPr>
          <w:p w14:paraId="1A38866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2.2 </w:t>
            </w:r>
          </w:p>
        </w:tc>
        <w:tc>
          <w:tcPr>
            <w:tcW w:w="0" w:type="auto"/>
            <w:tcBorders>
              <w:top w:val="nil"/>
              <w:left w:val="nil"/>
              <w:bottom w:val="nil"/>
              <w:right w:val="nil"/>
            </w:tcBorders>
            <w:noWrap/>
            <w:vAlign w:val="bottom"/>
          </w:tcPr>
          <w:p w14:paraId="31ECA83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0.8 </w:t>
            </w:r>
          </w:p>
        </w:tc>
        <w:tc>
          <w:tcPr>
            <w:tcW w:w="0" w:type="auto"/>
            <w:tcBorders>
              <w:top w:val="nil"/>
              <w:left w:val="nil"/>
              <w:bottom w:val="nil"/>
              <w:right w:val="nil"/>
            </w:tcBorders>
            <w:noWrap/>
            <w:vAlign w:val="center"/>
          </w:tcPr>
          <w:p w14:paraId="6B5B9DC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1923.0 </w:t>
            </w:r>
          </w:p>
        </w:tc>
        <w:tc>
          <w:tcPr>
            <w:tcW w:w="0" w:type="auto"/>
            <w:tcBorders>
              <w:top w:val="nil"/>
              <w:left w:val="nil"/>
              <w:bottom w:val="nil"/>
              <w:right w:val="nil"/>
            </w:tcBorders>
            <w:noWrap/>
            <w:vAlign w:val="center"/>
          </w:tcPr>
          <w:p w14:paraId="751F9E8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1918.5 </w:t>
            </w:r>
          </w:p>
        </w:tc>
        <w:tc>
          <w:tcPr>
            <w:tcW w:w="0" w:type="auto"/>
            <w:tcBorders>
              <w:top w:val="nil"/>
              <w:left w:val="nil"/>
              <w:bottom w:val="nil"/>
              <w:right w:val="nil"/>
            </w:tcBorders>
            <w:noWrap/>
            <w:vAlign w:val="center"/>
          </w:tcPr>
          <w:p w14:paraId="0BD36EF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2.7 </w:t>
            </w:r>
          </w:p>
        </w:tc>
        <w:tc>
          <w:tcPr>
            <w:tcW w:w="0" w:type="auto"/>
            <w:tcBorders>
              <w:top w:val="nil"/>
              <w:left w:val="nil"/>
              <w:bottom w:val="nil"/>
              <w:right w:val="nil"/>
            </w:tcBorders>
            <w:noWrap/>
            <w:vAlign w:val="center"/>
          </w:tcPr>
          <w:p w14:paraId="375EC69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23.2 </w:t>
            </w:r>
          </w:p>
        </w:tc>
        <w:tc>
          <w:tcPr>
            <w:tcW w:w="0" w:type="auto"/>
            <w:tcBorders>
              <w:top w:val="nil"/>
              <w:left w:val="nil"/>
              <w:bottom w:val="nil"/>
              <w:right w:val="nil"/>
            </w:tcBorders>
            <w:noWrap/>
            <w:vAlign w:val="center"/>
          </w:tcPr>
          <w:p w14:paraId="461E18E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1928.0 </w:t>
            </w:r>
          </w:p>
        </w:tc>
        <w:tc>
          <w:tcPr>
            <w:tcW w:w="0" w:type="auto"/>
            <w:tcBorders>
              <w:top w:val="nil"/>
              <w:left w:val="nil"/>
              <w:bottom w:val="nil"/>
              <w:right w:val="nil"/>
            </w:tcBorders>
            <w:noWrap/>
            <w:vAlign w:val="center"/>
          </w:tcPr>
          <w:p w14:paraId="3253D9E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1926.3 </w:t>
            </w:r>
          </w:p>
        </w:tc>
        <w:tc>
          <w:tcPr>
            <w:tcW w:w="0" w:type="auto"/>
            <w:tcBorders>
              <w:top w:val="nil"/>
              <w:left w:val="nil"/>
              <w:bottom w:val="nil"/>
              <w:right w:val="nil"/>
            </w:tcBorders>
            <w:noWrap/>
            <w:vAlign w:val="center"/>
          </w:tcPr>
          <w:p w14:paraId="3FF0D7D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1.2 </w:t>
            </w:r>
          </w:p>
        </w:tc>
        <w:tc>
          <w:tcPr>
            <w:tcW w:w="0" w:type="auto"/>
            <w:tcBorders>
              <w:top w:val="nil"/>
              <w:left w:val="nil"/>
              <w:bottom w:val="nil"/>
              <w:right w:val="nil"/>
            </w:tcBorders>
            <w:noWrap/>
            <w:vAlign w:val="center"/>
          </w:tcPr>
          <w:p w14:paraId="3AC9585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89.3 </w:t>
            </w:r>
          </w:p>
        </w:tc>
        <w:tc>
          <w:tcPr>
            <w:tcW w:w="0" w:type="auto"/>
            <w:tcBorders>
              <w:top w:val="nil"/>
              <w:left w:val="nil"/>
              <w:bottom w:val="nil"/>
              <w:right w:val="nil"/>
            </w:tcBorders>
            <w:noWrap/>
            <w:vAlign w:val="center"/>
          </w:tcPr>
          <w:p w14:paraId="1FFB269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1929.0 </w:t>
            </w:r>
          </w:p>
        </w:tc>
        <w:tc>
          <w:tcPr>
            <w:tcW w:w="0" w:type="auto"/>
            <w:tcBorders>
              <w:top w:val="nil"/>
              <w:left w:val="nil"/>
              <w:bottom w:val="nil"/>
              <w:right w:val="nil"/>
            </w:tcBorders>
            <w:noWrap/>
            <w:vAlign w:val="center"/>
          </w:tcPr>
          <w:p w14:paraId="575DFB9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1927.3 </w:t>
            </w:r>
          </w:p>
        </w:tc>
        <w:tc>
          <w:tcPr>
            <w:tcW w:w="0" w:type="auto"/>
            <w:tcBorders>
              <w:top w:val="nil"/>
              <w:left w:val="nil"/>
              <w:bottom w:val="nil"/>
              <w:right w:val="nil"/>
            </w:tcBorders>
            <w:noWrap/>
            <w:vAlign w:val="center"/>
          </w:tcPr>
          <w:p w14:paraId="74C2718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 </w:t>
            </w:r>
          </w:p>
        </w:tc>
        <w:tc>
          <w:tcPr>
            <w:tcW w:w="0" w:type="auto"/>
            <w:tcBorders>
              <w:top w:val="nil"/>
              <w:left w:val="nil"/>
              <w:bottom w:val="nil"/>
              <w:right w:val="nil"/>
            </w:tcBorders>
            <w:noWrap/>
            <w:vAlign w:val="center"/>
          </w:tcPr>
          <w:p w14:paraId="3F01CA8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88.7 </w:t>
            </w:r>
          </w:p>
        </w:tc>
      </w:tr>
      <w:tr w14:paraId="1CA87A87">
        <w:trPr>
          <w:trHeight w:val="328" w:hRule="atLeast"/>
          <w:jc w:val="center"/>
        </w:trPr>
        <w:tc>
          <w:tcPr>
            <w:tcW w:w="0" w:type="auto"/>
            <w:tcBorders>
              <w:top w:val="nil"/>
              <w:left w:val="nil"/>
              <w:bottom w:val="nil"/>
              <w:right w:val="nil"/>
            </w:tcBorders>
            <w:noWrap/>
            <w:vAlign w:val="center"/>
          </w:tcPr>
          <w:p w14:paraId="2A4C087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64</w:t>
            </w:r>
          </w:p>
        </w:tc>
        <w:tc>
          <w:tcPr>
            <w:tcW w:w="0" w:type="auto"/>
            <w:tcBorders>
              <w:top w:val="nil"/>
              <w:left w:val="nil"/>
              <w:bottom w:val="nil"/>
              <w:right w:val="nil"/>
            </w:tcBorders>
            <w:noWrap/>
            <w:vAlign w:val="bottom"/>
          </w:tcPr>
          <w:p w14:paraId="29F72F0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1948.0</w:t>
            </w:r>
          </w:p>
        </w:tc>
        <w:tc>
          <w:tcPr>
            <w:tcW w:w="0" w:type="auto"/>
            <w:tcBorders>
              <w:top w:val="nil"/>
              <w:left w:val="nil"/>
              <w:bottom w:val="nil"/>
              <w:right w:val="nil"/>
            </w:tcBorders>
            <w:noWrap/>
            <w:vAlign w:val="center"/>
          </w:tcPr>
          <w:p w14:paraId="6654D57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7.2</w:t>
            </w:r>
          </w:p>
        </w:tc>
        <w:tc>
          <w:tcPr>
            <w:tcW w:w="0" w:type="auto"/>
            <w:tcBorders>
              <w:top w:val="nil"/>
              <w:left w:val="nil"/>
              <w:bottom w:val="nil"/>
              <w:right w:val="nil"/>
            </w:tcBorders>
            <w:noWrap/>
            <w:vAlign w:val="bottom"/>
          </w:tcPr>
          <w:p w14:paraId="0B24C42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1927.0</w:t>
            </w:r>
          </w:p>
        </w:tc>
        <w:tc>
          <w:tcPr>
            <w:tcW w:w="0" w:type="auto"/>
            <w:tcBorders>
              <w:top w:val="nil"/>
              <w:left w:val="nil"/>
              <w:bottom w:val="nil"/>
              <w:right w:val="nil"/>
            </w:tcBorders>
            <w:noWrap/>
            <w:vAlign w:val="bottom"/>
          </w:tcPr>
          <w:p w14:paraId="60D3569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1920.9 </w:t>
            </w:r>
          </w:p>
        </w:tc>
        <w:tc>
          <w:tcPr>
            <w:tcW w:w="0" w:type="auto"/>
            <w:tcBorders>
              <w:top w:val="nil"/>
              <w:left w:val="nil"/>
              <w:bottom w:val="nil"/>
              <w:right w:val="nil"/>
            </w:tcBorders>
            <w:noWrap/>
            <w:vAlign w:val="bottom"/>
          </w:tcPr>
          <w:p w14:paraId="48F4E63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3.6 </w:t>
            </w:r>
          </w:p>
        </w:tc>
        <w:tc>
          <w:tcPr>
            <w:tcW w:w="0" w:type="auto"/>
            <w:tcBorders>
              <w:top w:val="nil"/>
              <w:left w:val="nil"/>
              <w:bottom w:val="nil"/>
              <w:right w:val="nil"/>
            </w:tcBorders>
            <w:noWrap/>
            <w:vAlign w:val="bottom"/>
          </w:tcPr>
          <w:p w14:paraId="5EB7DA2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0.9 </w:t>
            </w:r>
          </w:p>
        </w:tc>
        <w:tc>
          <w:tcPr>
            <w:tcW w:w="0" w:type="auto"/>
            <w:tcBorders>
              <w:top w:val="nil"/>
              <w:left w:val="nil"/>
              <w:bottom w:val="nil"/>
              <w:right w:val="nil"/>
            </w:tcBorders>
            <w:noWrap/>
            <w:vAlign w:val="center"/>
          </w:tcPr>
          <w:p w14:paraId="6916972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1924.0 </w:t>
            </w:r>
          </w:p>
        </w:tc>
        <w:tc>
          <w:tcPr>
            <w:tcW w:w="0" w:type="auto"/>
            <w:tcBorders>
              <w:top w:val="nil"/>
              <w:left w:val="nil"/>
              <w:bottom w:val="nil"/>
              <w:right w:val="nil"/>
            </w:tcBorders>
            <w:noWrap/>
            <w:vAlign w:val="center"/>
          </w:tcPr>
          <w:p w14:paraId="6912A59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1921.0 </w:t>
            </w:r>
          </w:p>
        </w:tc>
        <w:tc>
          <w:tcPr>
            <w:tcW w:w="0" w:type="auto"/>
            <w:tcBorders>
              <w:top w:val="nil"/>
              <w:left w:val="nil"/>
              <w:bottom w:val="nil"/>
              <w:right w:val="nil"/>
            </w:tcBorders>
            <w:noWrap/>
            <w:vAlign w:val="center"/>
          </w:tcPr>
          <w:p w14:paraId="7F622B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 </w:t>
            </w:r>
          </w:p>
        </w:tc>
        <w:tc>
          <w:tcPr>
            <w:tcW w:w="0" w:type="auto"/>
            <w:tcBorders>
              <w:top w:val="nil"/>
              <w:left w:val="nil"/>
              <w:bottom w:val="nil"/>
              <w:right w:val="nil"/>
            </w:tcBorders>
            <w:noWrap/>
            <w:vAlign w:val="center"/>
          </w:tcPr>
          <w:p w14:paraId="51AFFA0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29.5 </w:t>
            </w:r>
          </w:p>
        </w:tc>
        <w:tc>
          <w:tcPr>
            <w:tcW w:w="0" w:type="auto"/>
            <w:tcBorders>
              <w:top w:val="nil"/>
              <w:left w:val="nil"/>
              <w:bottom w:val="nil"/>
              <w:right w:val="nil"/>
            </w:tcBorders>
            <w:noWrap/>
            <w:vAlign w:val="center"/>
          </w:tcPr>
          <w:p w14:paraId="27702D0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1931.0 </w:t>
            </w:r>
          </w:p>
        </w:tc>
        <w:tc>
          <w:tcPr>
            <w:tcW w:w="0" w:type="auto"/>
            <w:tcBorders>
              <w:top w:val="nil"/>
              <w:left w:val="nil"/>
              <w:bottom w:val="nil"/>
              <w:right w:val="nil"/>
            </w:tcBorders>
            <w:noWrap/>
            <w:vAlign w:val="center"/>
          </w:tcPr>
          <w:p w14:paraId="4735333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1928.4 </w:t>
            </w:r>
          </w:p>
        </w:tc>
        <w:tc>
          <w:tcPr>
            <w:tcW w:w="0" w:type="auto"/>
            <w:tcBorders>
              <w:top w:val="nil"/>
              <w:left w:val="nil"/>
              <w:bottom w:val="nil"/>
              <w:right w:val="nil"/>
            </w:tcBorders>
            <w:noWrap/>
            <w:vAlign w:val="center"/>
          </w:tcPr>
          <w:p w14:paraId="5AA3AE2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1.3 </w:t>
            </w:r>
          </w:p>
        </w:tc>
        <w:tc>
          <w:tcPr>
            <w:tcW w:w="0" w:type="auto"/>
            <w:tcBorders>
              <w:top w:val="nil"/>
              <w:left w:val="nil"/>
              <w:bottom w:val="nil"/>
              <w:right w:val="nil"/>
            </w:tcBorders>
            <w:noWrap/>
            <w:vAlign w:val="center"/>
          </w:tcPr>
          <w:p w14:paraId="240CC00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97.8 </w:t>
            </w:r>
          </w:p>
        </w:tc>
        <w:tc>
          <w:tcPr>
            <w:tcW w:w="0" w:type="auto"/>
            <w:tcBorders>
              <w:top w:val="nil"/>
              <w:left w:val="nil"/>
              <w:bottom w:val="nil"/>
              <w:right w:val="nil"/>
            </w:tcBorders>
            <w:noWrap/>
            <w:vAlign w:val="center"/>
          </w:tcPr>
          <w:p w14:paraId="1E6F62C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1933.0 </w:t>
            </w:r>
          </w:p>
        </w:tc>
        <w:tc>
          <w:tcPr>
            <w:tcW w:w="0" w:type="auto"/>
            <w:tcBorders>
              <w:top w:val="nil"/>
              <w:left w:val="nil"/>
              <w:bottom w:val="nil"/>
              <w:right w:val="nil"/>
            </w:tcBorders>
            <w:noWrap/>
            <w:vAlign w:val="center"/>
          </w:tcPr>
          <w:p w14:paraId="43CEE46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1929.4 </w:t>
            </w:r>
          </w:p>
        </w:tc>
        <w:tc>
          <w:tcPr>
            <w:tcW w:w="0" w:type="auto"/>
            <w:tcBorders>
              <w:top w:val="nil"/>
              <w:left w:val="nil"/>
              <w:bottom w:val="nil"/>
              <w:right w:val="nil"/>
            </w:tcBorders>
            <w:noWrap/>
            <w:vAlign w:val="center"/>
          </w:tcPr>
          <w:p w14:paraId="1523EF6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1.9 </w:t>
            </w:r>
          </w:p>
        </w:tc>
        <w:tc>
          <w:tcPr>
            <w:tcW w:w="0" w:type="auto"/>
            <w:tcBorders>
              <w:top w:val="nil"/>
              <w:left w:val="nil"/>
              <w:bottom w:val="nil"/>
              <w:right w:val="nil"/>
            </w:tcBorders>
            <w:noWrap/>
            <w:vAlign w:val="center"/>
          </w:tcPr>
          <w:p w14:paraId="4F2DD43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91.3 </w:t>
            </w:r>
          </w:p>
        </w:tc>
      </w:tr>
      <w:tr w14:paraId="303B97EB">
        <w:trPr>
          <w:trHeight w:val="328" w:hRule="atLeast"/>
          <w:jc w:val="center"/>
        </w:trPr>
        <w:tc>
          <w:tcPr>
            <w:tcW w:w="0" w:type="auto"/>
            <w:tcBorders>
              <w:top w:val="nil"/>
              <w:left w:val="nil"/>
              <w:bottom w:val="nil"/>
              <w:right w:val="nil"/>
            </w:tcBorders>
            <w:noWrap/>
            <w:vAlign w:val="center"/>
          </w:tcPr>
          <w:p w14:paraId="4362C75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lang w:val="en-US" w:eastAsia="zh-CN"/>
              </w:rPr>
              <w:t>S_</w:t>
            </w:r>
            <w:r>
              <w:rPr>
                <w:rFonts w:hint="eastAsia" w:eastAsia="宋体" w:cs="Times New Roman"/>
                <w:color w:val="000000"/>
                <w:kern w:val="2"/>
                <w:sz w:val="18"/>
                <w:szCs w:val="18"/>
              </w:rPr>
              <w:t>65</w:t>
            </w:r>
          </w:p>
        </w:tc>
        <w:tc>
          <w:tcPr>
            <w:tcW w:w="0" w:type="auto"/>
            <w:tcBorders>
              <w:top w:val="nil"/>
              <w:left w:val="nil"/>
              <w:bottom w:val="nil"/>
              <w:right w:val="nil"/>
            </w:tcBorders>
            <w:noWrap/>
            <w:vAlign w:val="bottom"/>
          </w:tcPr>
          <w:p w14:paraId="0F6A24F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2148.0</w:t>
            </w:r>
          </w:p>
        </w:tc>
        <w:tc>
          <w:tcPr>
            <w:tcW w:w="0" w:type="auto"/>
            <w:tcBorders>
              <w:top w:val="nil"/>
              <w:left w:val="nil"/>
              <w:bottom w:val="nil"/>
              <w:right w:val="nil"/>
            </w:tcBorders>
            <w:noWrap/>
            <w:vAlign w:val="center"/>
          </w:tcPr>
          <w:p w14:paraId="681434E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4.4</w:t>
            </w:r>
          </w:p>
        </w:tc>
        <w:tc>
          <w:tcPr>
            <w:tcW w:w="0" w:type="auto"/>
            <w:tcBorders>
              <w:top w:val="nil"/>
              <w:left w:val="nil"/>
              <w:bottom w:val="nil"/>
              <w:right w:val="nil"/>
            </w:tcBorders>
            <w:noWrap/>
            <w:vAlign w:val="bottom"/>
          </w:tcPr>
          <w:p w14:paraId="153EB2D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2131.0</w:t>
            </w:r>
          </w:p>
        </w:tc>
        <w:tc>
          <w:tcPr>
            <w:tcW w:w="0" w:type="auto"/>
            <w:tcBorders>
              <w:top w:val="nil"/>
              <w:left w:val="nil"/>
              <w:bottom w:val="nil"/>
              <w:right w:val="nil"/>
            </w:tcBorders>
            <w:noWrap/>
            <w:vAlign w:val="bottom"/>
          </w:tcPr>
          <w:p w14:paraId="5E046CB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2121.8 </w:t>
            </w:r>
          </w:p>
        </w:tc>
        <w:tc>
          <w:tcPr>
            <w:tcW w:w="0" w:type="auto"/>
            <w:tcBorders>
              <w:top w:val="nil"/>
              <w:left w:val="nil"/>
              <w:bottom w:val="nil"/>
              <w:right w:val="nil"/>
            </w:tcBorders>
            <w:noWrap/>
            <w:vAlign w:val="bottom"/>
          </w:tcPr>
          <w:p w14:paraId="389B415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5.4 </w:t>
            </w:r>
          </w:p>
        </w:tc>
        <w:tc>
          <w:tcPr>
            <w:tcW w:w="0" w:type="auto"/>
            <w:tcBorders>
              <w:top w:val="nil"/>
              <w:left w:val="nil"/>
              <w:bottom w:val="nil"/>
              <w:right w:val="nil"/>
            </w:tcBorders>
            <w:noWrap/>
            <w:vAlign w:val="bottom"/>
          </w:tcPr>
          <w:p w14:paraId="14C056E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0.8 </w:t>
            </w:r>
          </w:p>
        </w:tc>
        <w:tc>
          <w:tcPr>
            <w:tcW w:w="0" w:type="auto"/>
            <w:tcBorders>
              <w:top w:val="nil"/>
              <w:left w:val="nil"/>
              <w:bottom w:val="nil"/>
              <w:right w:val="nil"/>
            </w:tcBorders>
            <w:noWrap/>
            <w:vAlign w:val="center"/>
          </w:tcPr>
          <w:p w14:paraId="1F84999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2130.0 </w:t>
            </w:r>
          </w:p>
        </w:tc>
        <w:tc>
          <w:tcPr>
            <w:tcW w:w="0" w:type="auto"/>
            <w:tcBorders>
              <w:top w:val="nil"/>
              <w:left w:val="nil"/>
              <w:bottom w:val="nil"/>
              <w:right w:val="nil"/>
            </w:tcBorders>
            <w:noWrap/>
            <w:vAlign w:val="center"/>
          </w:tcPr>
          <w:p w14:paraId="03DB5EB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2125.8 </w:t>
            </w:r>
          </w:p>
        </w:tc>
        <w:tc>
          <w:tcPr>
            <w:tcW w:w="0" w:type="auto"/>
            <w:tcBorders>
              <w:top w:val="nil"/>
              <w:left w:val="nil"/>
              <w:bottom w:val="nil"/>
              <w:right w:val="nil"/>
            </w:tcBorders>
            <w:noWrap/>
            <w:vAlign w:val="center"/>
          </w:tcPr>
          <w:p w14:paraId="1CC664C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 </w:t>
            </w:r>
          </w:p>
        </w:tc>
        <w:tc>
          <w:tcPr>
            <w:tcW w:w="0" w:type="auto"/>
            <w:tcBorders>
              <w:top w:val="nil"/>
              <w:left w:val="nil"/>
              <w:bottom w:val="nil"/>
              <w:right w:val="nil"/>
            </w:tcBorders>
            <w:noWrap/>
            <w:vAlign w:val="center"/>
          </w:tcPr>
          <w:p w14:paraId="263C17B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32.8 </w:t>
            </w:r>
          </w:p>
        </w:tc>
        <w:tc>
          <w:tcPr>
            <w:tcW w:w="0" w:type="auto"/>
            <w:tcBorders>
              <w:top w:val="nil"/>
              <w:left w:val="nil"/>
              <w:bottom w:val="nil"/>
              <w:right w:val="nil"/>
            </w:tcBorders>
            <w:noWrap/>
            <w:vAlign w:val="center"/>
          </w:tcPr>
          <w:p w14:paraId="6AFE97B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2135.0 </w:t>
            </w:r>
          </w:p>
        </w:tc>
        <w:tc>
          <w:tcPr>
            <w:tcW w:w="0" w:type="auto"/>
            <w:tcBorders>
              <w:top w:val="nil"/>
              <w:left w:val="nil"/>
              <w:bottom w:val="nil"/>
              <w:right w:val="nil"/>
            </w:tcBorders>
            <w:noWrap/>
            <w:vAlign w:val="center"/>
          </w:tcPr>
          <w:p w14:paraId="3456320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2133.3 </w:t>
            </w:r>
          </w:p>
        </w:tc>
        <w:tc>
          <w:tcPr>
            <w:tcW w:w="0" w:type="auto"/>
            <w:tcBorders>
              <w:top w:val="nil"/>
              <w:left w:val="nil"/>
              <w:bottom w:val="nil"/>
              <w:right w:val="nil"/>
            </w:tcBorders>
            <w:noWrap/>
            <w:vAlign w:val="center"/>
          </w:tcPr>
          <w:p w14:paraId="21AF980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 </w:t>
            </w:r>
          </w:p>
        </w:tc>
        <w:tc>
          <w:tcPr>
            <w:tcW w:w="0" w:type="auto"/>
            <w:tcBorders>
              <w:top w:val="nil"/>
              <w:left w:val="nil"/>
              <w:bottom w:val="nil"/>
              <w:right w:val="nil"/>
            </w:tcBorders>
            <w:noWrap/>
            <w:vAlign w:val="center"/>
          </w:tcPr>
          <w:p w14:paraId="1A00E5B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106.2 </w:t>
            </w:r>
          </w:p>
        </w:tc>
        <w:tc>
          <w:tcPr>
            <w:tcW w:w="0" w:type="auto"/>
            <w:tcBorders>
              <w:top w:val="nil"/>
              <w:left w:val="nil"/>
              <w:bottom w:val="nil"/>
              <w:right w:val="nil"/>
            </w:tcBorders>
            <w:noWrap/>
            <w:vAlign w:val="center"/>
          </w:tcPr>
          <w:p w14:paraId="563AE69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2136.0 </w:t>
            </w:r>
          </w:p>
        </w:tc>
        <w:tc>
          <w:tcPr>
            <w:tcW w:w="0" w:type="auto"/>
            <w:tcBorders>
              <w:top w:val="nil"/>
              <w:left w:val="nil"/>
              <w:bottom w:val="nil"/>
              <w:right w:val="nil"/>
            </w:tcBorders>
            <w:noWrap/>
            <w:vAlign w:val="center"/>
          </w:tcPr>
          <w:p w14:paraId="0EFD6A0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2133.9 </w:t>
            </w:r>
          </w:p>
        </w:tc>
        <w:tc>
          <w:tcPr>
            <w:tcW w:w="0" w:type="auto"/>
            <w:tcBorders>
              <w:top w:val="nil"/>
              <w:left w:val="nil"/>
              <w:bottom w:val="nil"/>
              <w:right w:val="nil"/>
            </w:tcBorders>
            <w:noWrap/>
            <w:vAlign w:val="center"/>
          </w:tcPr>
          <w:p w14:paraId="25F13B7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1.8 </w:t>
            </w:r>
          </w:p>
        </w:tc>
        <w:tc>
          <w:tcPr>
            <w:tcW w:w="0" w:type="auto"/>
            <w:tcBorders>
              <w:top w:val="nil"/>
              <w:left w:val="nil"/>
              <w:bottom w:val="nil"/>
              <w:right w:val="nil"/>
            </w:tcBorders>
            <w:noWrap/>
            <w:vAlign w:val="center"/>
          </w:tcPr>
          <w:p w14:paraId="6A2094C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104.2 </w:t>
            </w:r>
          </w:p>
        </w:tc>
      </w:tr>
      <w:tr w14:paraId="2BD3B2DA">
        <w:trPr>
          <w:trHeight w:val="328" w:hRule="atLeast"/>
          <w:jc w:val="center"/>
        </w:trPr>
        <w:tc>
          <w:tcPr>
            <w:tcW w:w="0" w:type="auto"/>
            <w:tcBorders>
              <w:top w:val="single" w:color="000000" w:sz="4" w:space="0"/>
              <w:left w:val="nil"/>
              <w:bottom w:val="single" w:color="000000" w:sz="4" w:space="0"/>
              <w:right w:val="nil"/>
            </w:tcBorders>
            <w:noWrap/>
            <w:vAlign w:val="center"/>
          </w:tcPr>
          <w:p w14:paraId="3F8C2C7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均值</w:t>
            </w:r>
          </w:p>
        </w:tc>
        <w:tc>
          <w:tcPr>
            <w:tcW w:w="0" w:type="auto"/>
            <w:tcBorders>
              <w:top w:val="single" w:color="000000" w:sz="4" w:space="0"/>
              <w:left w:val="nil"/>
              <w:bottom w:val="single" w:color="000000" w:sz="4" w:space="0"/>
              <w:right w:val="nil"/>
            </w:tcBorders>
            <w:noWrap/>
            <w:vAlign w:val="center"/>
          </w:tcPr>
          <w:p w14:paraId="56D5BE7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1501.9</w:t>
            </w:r>
          </w:p>
        </w:tc>
        <w:tc>
          <w:tcPr>
            <w:tcW w:w="0" w:type="auto"/>
            <w:tcBorders>
              <w:top w:val="single" w:color="000000" w:sz="4" w:space="0"/>
              <w:left w:val="nil"/>
              <w:bottom w:val="single" w:color="000000" w:sz="4" w:space="0"/>
              <w:right w:val="nil"/>
            </w:tcBorders>
            <w:noWrap/>
            <w:vAlign w:val="center"/>
          </w:tcPr>
          <w:p w14:paraId="426610F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66.2</w:t>
            </w:r>
          </w:p>
        </w:tc>
        <w:tc>
          <w:tcPr>
            <w:tcW w:w="0" w:type="auto"/>
            <w:tcBorders>
              <w:top w:val="single" w:color="000000" w:sz="4" w:space="0"/>
              <w:left w:val="nil"/>
              <w:bottom w:val="single" w:color="000000" w:sz="4" w:space="0"/>
              <w:right w:val="nil"/>
            </w:tcBorders>
            <w:noWrap/>
            <w:vAlign w:val="center"/>
          </w:tcPr>
          <w:p w14:paraId="1AEAD07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1490.9</w:t>
            </w:r>
          </w:p>
        </w:tc>
        <w:tc>
          <w:tcPr>
            <w:tcW w:w="0" w:type="auto"/>
            <w:tcBorders>
              <w:top w:val="single" w:color="000000" w:sz="4" w:space="0"/>
              <w:left w:val="nil"/>
              <w:bottom w:val="single" w:color="000000" w:sz="4" w:space="0"/>
              <w:right w:val="nil"/>
            </w:tcBorders>
            <w:noWrap/>
            <w:vAlign w:val="center"/>
          </w:tcPr>
          <w:p w14:paraId="155C18C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1486.9 </w:t>
            </w:r>
          </w:p>
        </w:tc>
        <w:tc>
          <w:tcPr>
            <w:tcW w:w="0" w:type="auto"/>
            <w:tcBorders>
              <w:top w:val="single" w:color="000000" w:sz="4" w:space="0"/>
              <w:left w:val="nil"/>
              <w:bottom w:val="single" w:color="000000" w:sz="4" w:space="0"/>
              <w:right w:val="nil"/>
            </w:tcBorders>
            <w:noWrap/>
            <w:vAlign w:val="center"/>
          </w:tcPr>
          <w:p w14:paraId="1961C9A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2.6 </w:t>
            </w:r>
          </w:p>
        </w:tc>
        <w:tc>
          <w:tcPr>
            <w:tcW w:w="0" w:type="auto"/>
            <w:tcBorders>
              <w:top w:val="single" w:color="000000" w:sz="4" w:space="0"/>
              <w:left w:val="nil"/>
              <w:bottom w:val="single" w:color="000000" w:sz="4" w:space="0"/>
              <w:right w:val="nil"/>
            </w:tcBorders>
            <w:noWrap/>
            <w:vAlign w:val="center"/>
          </w:tcPr>
          <w:p w14:paraId="5FA1E47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0.5 </w:t>
            </w:r>
          </w:p>
        </w:tc>
        <w:tc>
          <w:tcPr>
            <w:tcW w:w="0" w:type="auto"/>
            <w:tcBorders>
              <w:top w:val="single" w:color="000000" w:sz="4" w:space="0"/>
              <w:left w:val="nil"/>
              <w:bottom w:val="single" w:color="000000" w:sz="4" w:space="0"/>
              <w:right w:val="nil"/>
            </w:tcBorders>
            <w:noWrap/>
            <w:vAlign w:val="center"/>
          </w:tcPr>
          <w:p w14:paraId="4E69DD6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1491.9 </w:t>
            </w:r>
          </w:p>
        </w:tc>
        <w:tc>
          <w:tcPr>
            <w:tcW w:w="0" w:type="auto"/>
            <w:tcBorders>
              <w:top w:val="single" w:color="000000" w:sz="4" w:space="0"/>
              <w:left w:val="nil"/>
              <w:bottom w:val="single" w:color="000000" w:sz="4" w:space="0"/>
              <w:right w:val="nil"/>
            </w:tcBorders>
            <w:noWrap/>
            <w:vAlign w:val="center"/>
          </w:tcPr>
          <w:p w14:paraId="21A614D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1489.7 </w:t>
            </w:r>
          </w:p>
        </w:tc>
        <w:tc>
          <w:tcPr>
            <w:tcW w:w="0" w:type="auto"/>
            <w:tcBorders>
              <w:top w:val="single" w:color="000000" w:sz="4" w:space="0"/>
              <w:left w:val="nil"/>
              <w:bottom w:val="single" w:color="000000" w:sz="4" w:space="0"/>
              <w:right w:val="nil"/>
            </w:tcBorders>
            <w:noWrap/>
            <w:vAlign w:val="center"/>
          </w:tcPr>
          <w:p w14:paraId="4EBADE0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 </w:t>
            </w:r>
          </w:p>
        </w:tc>
        <w:tc>
          <w:tcPr>
            <w:tcW w:w="0" w:type="auto"/>
            <w:tcBorders>
              <w:top w:val="single" w:color="000000" w:sz="4" w:space="0"/>
              <w:left w:val="nil"/>
              <w:bottom w:val="single" w:color="000000" w:sz="4" w:space="0"/>
              <w:right w:val="nil"/>
            </w:tcBorders>
            <w:noWrap/>
            <w:vAlign w:val="center"/>
          </w:tcPr>
          <w:p w14:paraId="270FF01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17.9 </w:t>
            </w:r>
          </w:p>
        </w:tc>
        <w:tc>
          <w:tcPr>
            <w:tcW w:w="0" w:type="auto"/>
            <w:tcBorders>
              <w:top w:val="single" w:color="000000" w:sz="4" w:space="0"/>
              <w:left w:val="nil"/>
              <w:bottom w:val="single" w:color="000000" w:sz="4" w:space="0"/>
              <w:right w:val="nil"/>
            </w:tcBorders>
            <w:noWrap/>
            <w:vAlign w:val="center"/>
          </w:tcPr>
          <w:p w14:paraId="3514149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1493.6 </w:t>
            </w:r>
          </w:p>
        </w:tc>
        <w:tc>
          <w:tcPr>
            <w:tcW w:w="0" w:type="auto"/>
            <w:tcBorders>
              <w:top w:val="single" w:color="000000" w:sz="4" w:space="0"/>
              <w:left w:val="nil"/>
              <w:bottom w:val="single" w:color="000000" w:sz="4" w:space="0"/>
              <w:right w:val="nil"/>
            </w:tcBorders>
            <w:noWrap/>
            <w:vAlign w:val="center"/>
          </w:tcPr>
          <w:p w14:paraId="40963A7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1493.0 </w:t>
            </w:r>
          </w:p>
        </w:tc>
        <w:tc>
          <w:tcPr>
            <w:tcW w:w="0" w:type="auto"/>
            <w:tcBorders>
              <w:top w:val="single" w:color="000000" w:sz="4" w:space="0"/>
              <w:left w:val="nil"/>
              <w:bottom w:val="single" w:color="000000" w:sz="4" w:space="0"/>
              <w:right w:val="nil"/>
            </w:tcBorders>
            <w:noWrap/>
            <w:vAlign w:val="center"/>
          </w:tcPr>
          <w:p w14:paraId="5EE234B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0.4 </w:t>
            </w:r>
          </w:p>
        </w:tc>
        <w:tc>
          <w:tcPr>
            <w:tcW w:w="0" w:type="auto"/>
            <w:tcBorders>
              <w:top w:val="single" w:color="000000" w:sz="4" w:space="0"/>
              <w:left w:val="nil"/>
              <w:bottom w:val="single" w:color="000000" w:sz="4" w:space="0"/>
              <w:right w:val="nil"/>
            </w:tcBorders>
            <w:noWrap/>
            <w:vAlign w:val="center"/>
          </w:tcPr>
          <w:p w14:paraId="7036601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59.8 </w:t>
            </w:r>
          </w:p>
        </w:tc>
        <w:tc>
          <w:tcPr>
            <w:tcW w:w="0" w:type="auto"/>
            <w:tcBorders>
              <w:top w:val="single" w:color="000000" w:sz="4" w:space="0"/>
              <w:left w:val="nil"/>
              <w:bottom w:val="single" w:color="000000" w:sz="4" w:space="0"/>
              <w:right w:val="nil"/>
            </w:tcBorders>
            <w:noWrap/>
            <w:vAlign w:val="center"/>
          </w:tcPr>
          <w:p w14:paraId="1518721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1493.8 </w:t>
            </w:r>
          </w:p>
        </w:tc>
        <w:tc>
          <w:tcPr>
            <w:tcW w:w="0" w:type="auto"/>
            <w:tcBorders>
              <w:top w:val="single" w:color="000000" w:sz="4" w:space="0"/>
              <w:left w:val="nil"/>
              <w:bottom w:val="single" w:color="000000" w:sz="4" w:space="0"/>
              <w:right w:val="nil"/>
            </w:tcBorders>
            <w:noWrap/>
            <w:vAlign w:val="center"/>
          </w:tcPr>
          <w:p w14:paraId="4497BBF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1493.2 </w:t>
            </w:r>
          </w:p>
        </w:tc>
        <w:tc>
          <w:tcPr>
            <w:tcW w:w="0" w:type="auto"/>
            <w:tcBorders>
              <w:top w:val="single" w:color="000000" w:sz="4" w:space="0"/>
              <w:left w:val="nil"/>
              <w:bottom w:val="single" w:color="000000" w:sz="4" w:space="0"/>
              <w:right w:val="nil"/>
            </w:tcBorders>
            <w:noWrap/>
            <w:vAlign w:val="center"/>
          </w:tcPr>
          <w:p w14:paraId="03F3F43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0.4 </w:t>
            </w:r>
          </w:p>
        </w:tc>
        <w:tc>
          <w:tcPr>
            <w:tcW w:w="0" w:type="auto"/>
            <w:tcBorders>
              <w:top w:val="single" w:color="000000" w:sz="4" w:space="0"/>
              <w:left w:val="nil"/>
              <w:bottom w:val="single" w:color="000000" w:sz="4" w:space="0"/>
              <w:right w:val="nil"/>
            </w:tcBorders>
            <w:noWrap/>
            <w:vAlign w:val="center"/>
          </w:tcPr>
          <w:p w14:paraId="5DBA19C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auto"/>
              <w:rPr>
                <w:rFonts w:hint="eastAsia" w:eastAsia="宋体" w:cs="Times New Roman"/>
                <w:color w:val="000000"/>
                <w:kern w:val="2"/>
                <w:sz w:val="18"/>
                <w:szCs w:val="18"/>
              </w:rPr>
            </w:pPr>
            <w:r>
              <w:rPr>
                <w:rFonts w:hint="eastAsia" w:eastAsia="宋体" w:cs="Times New Roman"/>
                <w:color w:val="000000"/>
                <w:kern w:val="2"/>
                <w:sz w:val="18"/>
                <w:szCs w:val="18"/>
              </w:rPr>
              <w:t xml:space="preserve">60.4 </w:t>
            </w:r>
          </w:p>
        </w:tc>
      </w:tr>
      <w:bookmarkEnd w:id="41"/>
      <w:tr w14:paraId="565A1784">
        <w:trPr>
          <w:trHeight w:val="328" w:hRule="atLeast"/>
          <w:jc w:val="center"/>
        </w:trPr>
        <w:tc>
          <w:tcPr>
            <w:tcW w:w="0" w:type="auto"/>
            <w:tcBorders>
              <w:top w:val="nil"/>
              <w:left w:val="nil"/>
              <w:bottom w:val="nil"/>
              <w:right w:val="nil"/>
            </w:tcBorders>
            <w:noWrap/>
            <w:vAlign w:val="center"/>
          </w:tcPr>
          <w:p w14:paraId="25AD6A6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bookmarkStart w:id="42" w:name="OLE_LINK178"/>
            <w:r>
              <w:rPr>
                <w:rFonts w:hint="eastAsia" w:cs="Times New Roman"/>
                <w:color w:val="1F1F1F"/>
                <w:kern w:val="2"/>
                <w:sz w:val="18"/>
                <w:szCs w:val="18"/>
              </w:rPr>
              <w:t>#Wins</w:t>
            </w:r>
          </w:p>
        </w:tc>
        <w:tc>
          <w:tcPr>
            <w:tcW w:w="791" w:type="dxa"/>
            <w:tcBorders>
              <w:top w:val="nil"/>
              <w:left w:val="nil"/>
              <w:bottom w:val="nil"/>
              <w:right w:val="nil"/>
            </w:tcBorders>
            <w:noWrap/>
            <w:vAlign w:val="center"/>
          </w:tcPr>
          <w:p w14:paraId="1544991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20</w:t>
            </w:r>
          </w:p>
        </w:tc>
        <w:tc>
          <w:tcPr>
            <w:tcW w:w="687" w:type="dxa"/>
            <w:tcBorders>
              <w:top w:val="nil"/>
              <w:left w:val="nil"/>
              <w:bottom w:val="nil"/>
              <w:right w:val="nil"/>
            </w:tcBorders>
            <w:noWrap/>
            <w:vAlign w:val="center"/>
          </w:tcPr>
          <w:p w14:paraId="33D6D33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17</w:t>
            </w:r>
          </w:p>
        </w:tc>
        <w:tc>
          <w:tcPr>
            <w:tcW w:w="711" w:type="dxa"/>
            <w:tcBorders>
              <w:top w:val="nil"/>
              <w:left w:val="nil"/>
              <w:bottom w:val="nil"/>
              <w:right w:val="nil"/>
            </w:tcBorders>
            <w:noWrap/>
            <w:vAlign w:val="center"/>
          </w:tcPr>
          <w:p w14:paraId="6A5B1F9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5</w:t>
            </w:r>
          </w:p>
        </w:tc>
        <w:tc>
          <w:tcPr>
            <w:tcW w:w="791" w:type="dxa"/>
            <w:tcBorders>
              <w:top w:val="nil"/>
              <w:left w:val="nil"/>
              <w:bottom w:val="nil"/>
              <w:right w:val="nil"/>
            </w:tcBorders>
            <w:noWrap/>
            <w:vAlign w:val="center"/>
          </w:tcPr>
          <w:p w14:paraId="17B232F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1</w:t>
            </w:r>
          </w:p>
        </w:tc>
        <w:tc>
          <w:tcPr>
            <w:tcW w:w="791" w:type="dxa"/>
            <w:tcBorders>
              <w:top w:val="nil"/>
              <w:left w:val="nil"/>
              <w:bottom w:val="nil"/>
              <w:right w:val="nil"/>
            </w:tcBorders>
            <w:noWrap/>
            <w:vAlign w:val="center"/>
          </w:tcPr>
          <w:p w14:paraId="12B6DC9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791" w:type="dxa"/>
            <w:tcBorders>
              <w:top w:val="nil"/>
              <w:left w:val="nil"/>
              <w:bottom w:val="nil"/>
              <w:right w:val="nil"/>
            </w:tcBorders>
            <w:noWrap/>
            <w:vAlign w:val="center"/>
          </w:tcPr>
          <w:p w14:paraId="64DEDF0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20</w:t>
            </w:r>
          </w:p>
        </w:tc>
        <w:tc>
          <w:tcPr>
            <w:tcW w:w="791" w:type="dxa"/>
            <w:tcBorders>
              <w:top w:val="nil"/>
              <w:left w:val="nil"/>
              <w:bottom w:val="nil"/>
              <w:right w:val="nil"/>
            </w:tcBorders>
            <w:noWrap/>
            <w:vAlign w:val="center"/>
          </w:tcPr>
          <w:p w14:paraId="492E1E1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791" w:type="dxa"/>
            <w:tcBorders>
              <w:top w:val="nil"/>
              <w:left w:val="nil"/>
              <w:bottom w:val="nil"/>
              <w:right w:val="nil"/>
            </w:tcBorders>
            <w:noWrap/>
            <w:vAlign w:val="center"/>
          </w:tcPr>
          <w:p w14:paraId="1360483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791" w:type="dxa"/>
            <w:tcBorders>
              <w:top w:val="nil"/>
              <w:left w:val="nil"/>
              <w:bottom w:val="nil"/>
              <w:right w:val="nil"/>
            </w:tcBorders>
            <w:noWrap/>
            <w:vAlign w:val="center"/>
          </w:tcPr>
          <w:p w14:paraId="40B9FB2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791" w:type="dxa"/>
            <w:tcBorders>
              <w:top w:val="nil"/>
              <w:left w:val="nil"/>
              <w:bottom w:val="nil"/>
              <w:right w:val="nil"/>
            </w:tcBorders>
            <w:noWrap/>
            <w:vAlign w:val="center"/>
          </w:tcPr>
          <w:p w14:paraId="2B65472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20</w:t>
            </w:r>
          </w:p>
        </w:tc>
        <w:tc>
          <w:tcPr>
            <w:tcW w:w="711" w:type="dxa"/>
            <w:tcBorders>
              <w:top w:val="nil"/>
              <w:left w:val="nil"/>
              <w:bottom w:val="nil"/>
              <w:right w:val="nil"/>
            </w:tcBorders>
            <w:noWrap/>
            <w:vAlign w:val="center"/>
          </w:tcPr>
          <w:p w14:paraId="5CD420F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1</w:t>
            </w:r>
          </w:p>
        </w:tc>
        <w:tc>
          <w:tcPr>
            <w:tcW w:w="711" w:type="dxa"/>
            <w:tcBorders>
              <w:top w:val="nil"/>
              <w:left w:val="nil"/>
              <w:bottom w:val="nil"/>
              <w:right w:val="nil"/>
            </w:tcBorders>
            <w:noWrap/>
            <w:vAlign w:val="center"/>
          </w:tcPr>
          <w:p w14:paraId="668AEE3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1</w:t>
            </w:r>
          </w:p>
        </w:tc>
        <w:tc>
          <w:tcPr>
            <w:tcW w:w="531" w:type="dxa"/>
            <w:tcBorders>
              <w:top w:val="nil"/>
              <w:left w:val="nil"/>
              <w:bottom w:val="nil"/>
              <w:right w:val="nil"/>
            </w:tcBorders>
            <w:noWrap/>
            <w:vAlign w:val="center"/>
          </w:tcPr>
          <w:p w14:paraId="41F40F3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ins w:id="14" w:author="范金尚" w:date="2025-12-30T17:54:14Z">
              <w:r>
                <w:rPr>
                  <w:rFonts w:hint="eastAsia"/>
                  <w:kern w:val="2"/>
                  <w:sz w:val="18"/>
                  <w:szCs w:val="18"/>
                  <w:lang w:val="en-US" w:eastAsia="zh-CN"/>
                </w:rPr>
                <w:t>3</w:t>
              </w:r>
            </w:ins>
            <w:bookmarkStart w:id="43" w:name="_GoBack"/>
            <w:bookmarkEnd w:id="43"/>
          </w:p>
        </w:tc>
        <w:tc>
          <w:tcPr>
            <w:tcW w:w="687" w:type="dxa"/>
            <w:tcBorders>
              <w:top w:val="nil"/>
              <w:left w:val="nil"/>
              <w:bottom w:val="nil"/>
              <w:right w:val="nil"/>
            </w:tcBorders>
            <w:noWrap/>
            <w:vAlign w:val="center"/>
          </w:tcPr>
          <w:p w14:paraId="6341005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lang w:eastAsia="zh-CN"/>
              </w:rPr>
            </w:pPr>
            <w:r>
              <w:rPr>
                <w:rFonts w:hint="default"/>
                <w:kern w:val="2"/>
                <w:sz w:val="18"/>
                <w:szCs w:val="18"/>
                <w:lang w:val="en-US" w:eastAsia="zh-CN"/>
              </w:rPr>
              <w:t>8</w:t>
            </w:r>
          </w:p>
        </w:tc>
        <w:tc>
          <w:tcPr>
            <w:tcW w:w="0" w:type="auto"/>
            <w:tcBorders>
              <w:top w:val="nil"/>
              <w:left w:val="nil"/>
              <w:bottom w:val="nil"/>
              <w:right w:val="nil"/>
            </w:tcBorders>
            <w:noWrap/>
            <w:vAlign w:val="center"/>
          </w:tcPr>
          <w:p w14:paraId="6FAE9F2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nil"/>
              <w:right w:val="nil"/>
            </w:tcBorders>
            <w:noWrap/>
            <w:vAlign w:val="center"/>
          </w:tcPr>
          <w:p w14:paraId="42782B6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nil"/>
              <w:right w:val="nil"/>
            </w:tcBorders>
            <w:noWrap/>
            <w:vAlign w:val="center"/>
          </w:tcPr>
          <w:p w14:paraId="09D7224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nil"/>
              <w:right w:val="nil"/>
            </w:tcBorders>
            <w:noWrap/>
            <w:vAlign w:val="center"/>
          </w:tcPr>
          <w:p w14:paraId="315D11F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r>
      <w:bookmarkEnd w:id="42"/>
      <w:tr w14:paraId="640FA4FF">
        <w:trPr>
          <w:trHeight w:val="328" w:hRule="atLeast"/>
          <w:jc w:val="center"/>
        </w:trPr>
        <w:tc>
          <w:tcPr>
            <w:tcW w:w="0" w:type="auto"/>
            <w:tcBorders>
              <w:top w:val="nil"/>
              <w:left w:val="nil"/>
              <w:bottom w:val="nil"/>
              <w:right w:val="nil"/>
            </w:tcBorders>
            <w:noWrap/>
            <w:vAlign w:val="center"/>
          </w:tcPr>
          <w:p w14:paraId="5E02C3F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#Ties</w:t>
            </w:r>
          </w:p>
        </w:tc>
        <w:tc>
          <w:tcPr>
            <w:tcW w:w="791" w:type="dxa"/>
            <w:tcBorders>
              <w:top w:val="nil"/>
              <w:left w:val="nil"/>
              <w:bottom w:val="nil"/>
              <w:right w:val="nil"/>
            </w:tcBorders>
            <w:noWrap/>
            <w:vAlign w:val="center"/>
          </w:tcPr>
          <w:p w14:paraId="0DD8494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687" w:type="dxa"/>
            <w:tcBorders>
              <w:top w:val="nil"/>
              <w:left w:val="nil"/>
              <w:bottom w:val="nil"/>
              <w:right w:val="nil"/>
            </w:tcBorders>
            <w:noWrap/>
            <w:vAlign w:val="center"/>
          </w:tcPr>
          <w:p w14:paraId="2FB3419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711" w:type="dxa"/>
            <w:tcBorders>
              <w:top w:val="nil"/>
              <w:left w:val="nil"/>
              <w:bottom w:val="nil"/>
              <w:right w:val="nil"/>
            </w:tcBorders>
            <w:noWrap/>
            <w:vAlign w:val="center"/>
          </w:tcPr>
          <w:p w14:paraId="169EBC4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1</w:t>
            </w:r>
          </w:p>
        </w:tc>
        <w:tc>
          <w:tcPr>
            <w:tcW w:w="791" w:type="dxa"/>
            <w:tcBorders>
              <w:top w:val="nil"/>
              <w:left w:val="nil"/>
              <w:bottom w:val="nil"/>
              <w:right w:val="nil"/>
            </w:tcBorders>
            <w:noWrap/>
            <w:vAlign w:val="center"/>
          </w:tcPr>
          <w:p w14:paraId="35BF5CC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1</w:t>
            </w:r>
          </w:p>
        </w:tc>
        <w:tc>
          <w:tcPr>
            <w:tcW w:w="791" w:type="dxa"/>
            <w:tcBorders>
              <w:top w:val="nil"/>
              <w:left w:val="nil"/>
              <w:bottom w:val="nil"/>
              <w:right w:val="nil"/>
            </w:tcBorders>
            <w:noWrap/>
            <w:vAlign w:val="center"/>
          </w:tcPr>
          <w:p w14:paraId="464E14F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791" w:type="dxa"/>
            <w:tcBorders>
              <w:top w:val="nil"/>
              <w:left w:val="nil"/>
              <w:bottom w:val="nil"/>
              <w:right w:val="nil"/>
            </w:tcBorders>
            <w:noWrap/>
            <w:vAlign w:val="center"/>
          </w:tcPr>
          <w:p w14:paraId="07B9441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791" w:type="dxa"/>
            <w:tcBorders>
              <w:top w:val="nil"/>
              <w:left w:val="nil"/>
              <w:bottom w:val="nil"/>
              <w:right w:val="nil"/>
            </w:tcBorders>
            <w:noWrap/>
            <w:vAlign w:val="center"/>
          </w:tcPr>
          <w:p w14:paraId="03DDAF3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default"/>
                <w:kern w:val="2"/>
                <w:sz w:val="18"/>
                <w:szCs w:val="18"/>
                <w:lang w:val="en-US"/>
              </w:rPr>
            </w:pPr>
            <w:ins w:id="15" w:author="范金尚" w:date="2025-12-30T18:25:42Z">
              <w:r>
                <w:rPr>
                  <w:rFonts w:hint="eastAsia"/>
                  <w:kern w:val="2"/>
                  <w:sz w:val="18"/>
                  <w:szCs w:val="18"/>
                  <w:lang w:val="en-US" w:eastAsia="zh-CN"/>
                </w:rPr>
                <w:t>10</w:t>
              </w:r>
            </w:ins>
          </w:p>
        </w:tc>
        <w:tc>
          <w:tcPr>
            <w:tcW w:w="791" w:type="dxa"/>
            <w:tcBorders>
              <w:top w:val="nil"/>
              <w:left w:val="nil"/>
              <w:bottom w:val="nil"/>
              <w:right w:val="nil"/>
            </w:tcBorders>
            <w:noWrap/>
            <w:vAlign w:val="center"/>
          </w:tcPr>
          <w:p w14:paraId="4FE6BAD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2</w:t>
            </w:r>
          </w:p>
        </w:tc>
        <w:tc>
          <w:tcPr>
            <w:tcW w:w="791" w:type="dxa"/>
            <w:tcBorders>
              <w:top w:val="nil"/>
              <w:left w:val="nil"/>
              <w:bottom w:val="nil"/>
              <w:right w:val="nil"/>
            </w:tcBorders>
            <w:noWrap/>
            <w:vAlign w:val="center"/>
          </w:tcPr>
          <w:p w14:paraId="7BC4C5C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791" w:type="dxa"/>
            <w:tcBorders>
              <w:top w:val="nil"/>
              <w:left w:val="nil"/>
              <w:bottom w:val="nil"/>
              <w:right w:val="nil"/>
            </w:tcBorders>
            <w:noWrap/>
            <w:vAlign w:val="center"/>
          </w:tcPr>
          <w:p w14:paraId="6EFD8C0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711" w:type="dxa"/>
            <w:tcBorders>
              <w:top w:val="nil"/>
              <w:left w:val="nil"/>
              <w:bottom w:val="nil"/>
              <w:right w:val="nil"/>
            </w:tcBorders>
            <w:noWrap/>
            <w:vAlign w:val="center"/>
          </w:tcPr>
          <w:p w14:paraId="68C5E62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1</w:t>
            </w:r>
            <w:ins w:id="16" w:author="范金尚" w:date="2025-12-30T17:13:15Z">
              <w:r>
                <w:rPr>
                  <w:rFonts w:hint="eastAsia"/>
                  <w:kern w:val="2"/>
                  <w:sz w:val="18"/>
                  <w:szCs w:val="18"/>
                  <w:lang w:val="en-US" w:eastAsia="zh-CN"/>
                </w:rPr>
                <w:t>5</w:t>
              </w:r>
            </w:ins>
          </w:p>
        </w:tc>
        <w:tc>
          <w:tcPr>
            <w:tcW w:w="711" w:type="dxa"/>
            <w:tcBorders>
              <w:top w:val="nil"/>
              <w:left w:val="nil"/>
              <w:bottom w:val="nil"/>
              <w:right w:val="nil"/>
            </w:tcBorders>
            <w:noWrap/>
            <w:vAlign w:val="center"/>
          </w:tcPr>
          <w:p w14:paraId="7361238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1</w:t>
            </w:r>
            <w:ins w:id="17" w:author="范金尚" w:date="2025-12-30T17:17:18Z">
              <w:r>
                <w:rPr>
                  <w:rFonts w:hint="eastAsia"/>
                  <w:kern w:val="2"/>
                  <w:sz w:val="18"/>
                  <w:szCs w:val="18"/>
                  <w:lang w:val="en-US" w:eastAsia="zh-CN"/>
                </w:rPr>
                <w:t>3</w:t>
              </w:r>
            </w:ins>
          </w:p>
        </w:tc>
        <w:tc>
          <w:tcPr>
            <w:tcW w:w="531" w:type="dxa"/>
            <w:tcBorders>
              <w:top w:val="nil"/>
              <w:left w:val="nil"/>
              <w:bottom w:val="nil"/>
              <w:right w:val="nil"/>
            </w:tcBorders>
            <w:noWrap/>
            <w:vAlign w:val="center"/>
          </w:tcPr>
          <w:p w14:paraId="236698D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default"/>
                <w:kern w:val="2"/>
                <w:sz w:val="18"/>
                <w:szCs w:val="18"/>
                <w:lang w:val="en-US"/>
              </w:rPr>
            </w:pPr>
            <w:ins w:id="18" w:author="范金尚" w:date="2025-12-30T17:19:21Z">
              <w:r>
                <w:rPr>
                  <w:rFonts w:hint="eastAsia"/>
                  <w:kern w:val="2"/>
                  <w:sz w:val="18"/>
                  <w:szCs w:val="18"/>
                  <w:lang w:val="en-US" w:eastAsia="zh-CN"/>
                </w:rPr>
                <w:t>1</w:t>
              </w:r>
            </w:ins>
            <w:ins w:id="19" w:author="范金尚" w:date="2025-12-30T17:54:47Z">
              <w:r>
                <w:rPr>
                  <w:rFonts w:hint="eastAsia"/>
                  <w:kern w:val="2"/>
                  <w:sz w:val="18"/>
                  <w:szCs w:val="18"/>
                  <w:lang w:val="en-US" w:eastAsia="zh-CN"/>
                </w:rPr>
                <w:t>1</w:t>
              </w:r>
            </w:ins>
          </w:p>
        </w:tc>
        <w:tc>
          <w:tcPr>
            <w:tcW w:w="687" w:type="dxa"/>
            <w:tcBorders>
              <w:top w:val="nil"/>
              <w:left w:val="nil"/>
              <w:bottom w:val="nil"/>
              <w:right w:val="nil"/>
            </w:tcBorders>
            <w:noWrap/>
            <w:vAlign w:val="center"/>
          </w:tcPr>
          <w:p w14:paraId="5CA0412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0" w:type="auto"/>
            <w:tcBorders>
              <w:top w:val="nil"/>
              <w:left w:val="nil"/>
              <w:bottom w:val="nil"/>
              <w:right w:val="nil"/>
            </w:tcBorders>
            <w:noWrap/>
            <w:vAlign w:val="center"/>
          </w:tcPr>
          <w:p w14:paraId="4A78011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nil"/>
              <w:right w:val="nil"/>
            </w:tcBorders>
            <w:noWrap/>
            <w:vAlign w:val="center"/>
          </w:tcPr>
          <w:p w14:paraId="3D84C26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nil"/>
              <w:right w:val="nil"/>
            </w:tcBorders>
            <w:noWrap/>
            <w:vAlign w:val="center"/>
          </w:tcPr>
          <w:p w14:paraId="5C8B181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nil"/>
              <w:right w:val="nil"/>
            </w:tcBorders>
            <w:noWrap/>
            <w:vAlign w:val="center"/>
          </w:tcPr>
          <w:p w14:paraId="7FA668C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r>
      <w:tr w14:paraId="2DB5D539">
        <w:trPr>
          <w:trHeight w:val="328" w:hRule="atLeast"/>
          <w:jc w:val="center"/>
        </w:trPr>
        <w:tc>
          <w:tcPr>
            <w:tcW w:w="0" w:type="auto"/>
            <w:tcBorders>
              <w:top w:val="nil"/>
              <w:left w:val="nil"/>
              <w:bottom w:val="nil"/>
              <w:right w:val="nil"/>
            </w:tcBorders>
            <w:noWrap/>
            <w:vAlign w:val="center"/>
          </w:tcPr>
          <w:p w14:paraId="21FEF2A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#Losses</w:t>
            </w:r>
          </w:p>
        </w:tc>
        <w:tc>
          <w:tcPr>
            <w:tcW w:w="791" w:type="dxa"/>
            <w:tcBorders>
              <w:top w:val="nil"/>
              <w:left w:val="nil"/>
              <w:bottom w:val="nil"/>
              <w:right w:val="nil"/>
            </w:tcBorders>
            <w:noWrap/>
            <w:vAlign w:val="center"/>
          </w:tcPr>
          <w:p w14:paraId="6BAB2AE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687" w:type="dxa"/>
            <w:tcBorders>
              <w:top w:val="nil"/>
              <w:left w:val="nil"/>
              <w:bottom w:val="nil"/>
              <w:right w:val="nil"/>
            </w:tcBorders>
            <w:noWrap/>
            <w:vAlign w:val="center"/>
          </w:tcPr>
          <w:p w14:paraId="7D9BCC0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3</w:t>
            </w:r>
          </w:p>
        </w:tc>
        <w:tc>
          <w:tcPr>
            <w:tcW w:w="711" w:type="dxa"/>
            <w:tcBorders>
              <w:top w:val="nil"/>
              <w:left w:val="nil"/>
              <w:bottom w:val="nil"/>
              <w:right w:val="nil"/>
            </w:tcBorders>
            <w:noWrap/>
            <w:vAlign w:val="center"/>
          </w:tcPr>
          <w:p w14:paraId="07948AD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14</w:t>
            </w:r>
          </w:p>
        </w:tc>
        <w:tc>
          <w:tcPr>
            <w:tcW w:w="791" w:type="dxa"/>
            <w:tcBorders>
              <w:top w:val="nil"/>
              <w:left w:val="nil"/>
              <w:bottom w:val="nil"/>
              <w:right w:val="nil"/>
            </w:tcBorders>
            <w:noWrap/>
            <w:vAlign w:val="center"/>
          </w:tcPr>
          <w:p w14:paraId="6D83390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18</w:t>
            </w:r>
          </w:p>
        </w:tc>
        <w:tc>
          <w:tcPr>
            <w:tcW w:w="791" w:type="dxa"/>
            <w:tcBorders>
              <w:top w:val="nil"/>
              <w:left w:val="nil"/>
              <w:bottom w:val="nil"/>
              <w:right w:val="nil"/>
            </w:tcBorders>
            <w:noWrap/>
            <w:vAlign w:val="center"/>
          </w:tcPr>
          <w:p w14:paraId="4BC6EBA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20</w:t>
            </w:r>
          </w:p>
        </w:tc>
        <w:tc>
          <w:tcPr>
            <w:tcW w:w="791" w:type="dxa"/>
            <w:tcBorders>
              <w:top w:val="nil"/>
              <w:left w:val="nil"/>
              <w:bottom w:val="nil"/>
              <w:right w:val="nil"/>
            </w:tcBorders>
            <w:noWrap/>
            <w:vAlign w:val="center"/>
          </w:tcPr>
          <w:p w14:paraId="31625F4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791" w:type="dxa"/>
            <w:tcBorders>
              <w:top w:val="nil"/>
              <w:left w:val="nil"/>
              <w:bottom w:val="nil"/>
              <w:right w:val="nil"/>
            </w:tcBorders>
            <w:noWrap/>
            <w:vAlign w:val="center"/>
          </w:tcPr>
          <w:p w14:paraId="5BEDE17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default"/>
                <w:kern w:val="2"/>
                <w:sz w:val="18"/>
                <w:szCs w:val="18"/>
                <w:lang w:val="en-US"/>
              </w:rPr>
            </w:pPr>
            <w:ins w:id="20" w:author="范金尚" w:date="2025-12-30T18:25:46Z">
              <w:r>
                <w:rPr>
                  <w:rFonts w:hint="eastAsia"/>
                  <w:kern w:val="2"/>
                  <w:sz w:val="18"/>
                  <w:szCs w:val="18"/>
                  <w:lang w:val="en-US" w:eastAsia="zh-CN"/>
                </w:rPr>
                <w:t>1</w:t>
              </w:r>
            </w:ins>
            <w:ins w:id="21" w:author="范金尚" w:date="2025-12-30T18:25:47Z">
              <w:r>
                <w:rPr>
                  <w:rFonts w:hint="eastAsia"/>
                  <w:kern w:val="2"/>
                  <w:sz w:val="18"/>
                  <w:szCs w:val="18"/>
                  <w:lang w:val="en-US" w:eastAsia="zh-CN"/>
                </w:rPr>
                <w:t>0</w:t>
              </w:r>
            </w:ins>
          </w:p>
        </w:tc>
        <w:tc>
          <w:tcPr>
            <w:tcW w:w="791" w:type="dxa"/>
            <w:tcBorders>
              <w:top w:val="nil"/>
              <w:left w:val="nil"/>
              <w:bottom w:val="nil"/>
              <w:right w:val="nil"/>
            </w:tcBorders>
            <w:noWrap/>
            <w:vAlign w:val="center"/>
          </w:tcPr>
          <w:p w14:paraId="1AFCE47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18</w:t>
            </w:r>
          </w:p>
        </w:tc>
        <w:tc>
          <w:tcPr>
            <w:tcW w:w="791" w:type="dxa"/>
            <w:tcBorders>
              <w:top w:val="nil"/>
              <w:left w:val="nil"/>
              <w:bottom w:val="nil"/>
              <w:right w:val="nil"/>
            </w:tcBorders>
            <w:noWrap/>
            <w:vAlign w:val="center"/>
          </w:tcPr>
          <w:p w14:paraId="274414E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20</w:t>
            </w:r>
          </w:p>
        </w:tc>
        <w:tc>
          <w:tcPr>
            <w:tcW w:w="791" w:type="dxa"/>
            <w:tcBorders>
              <w:top w:val="nil"/>
              <w:left w:val="nil"/>
              <w:bottom w:val="nil"/>
              <w:right w:val="nil"/>
            </w:tcBorders>
            <w:noWrap/>
            <w:vAlign w:val="center"/>
          </w:tcPr>
          <w:p w14:paraId="39A6258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0</w:t>
            </w:r>
          </w:p>
        </w:tc>
        <w:tc>
          <w:tcPr>
            <w:tcW w:w="711" w:type="dxa"/>
            <w:tcBorders>
              <w:top w:val="nil"/>
              <w:left w:val="nil"/>
              <w:bottom w:val="nil"/>
              <w:right w:val="nil"/>
            </w:tcBorders>
            <w:noWrap/>
            <w:vAlign w:val="center"/>
          </w:tcPr>
          <w:p w14:paraId="65D22CC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ins w:id="22" w:author="范金尚" w:date="2025-12-30T17:15:35Z">
              <w:r>
                <w:rPr>
                  <w:rFonts w:hint="eastAsia"/>
                  <w:kern w:val="2"/>
                  <w:sz w:val="18"/>
                  <w:szCs w:val="18"/>
                  <w:lang w:val="en-US" w:eastAsia="zh-CN"/>
                </w:rPr>
                <w:t>4</w:t>
              </w:r>
            </w:ins>
          </w:p>
        </w:tc>
        <w:tc>
          <w:tcPr>
            <w:tcW w:w="711" w:type="dxa"/>
            <w:tcBorders>
              <w:top w:val="nil"/>
              <w:left w:val="nil"/>
              <w:bottom w:val="nil"/>
              <w:right w:val="nil"/>
            </w:tcBorders>
            <w:noWrap/>
            <w:vAlign w:val="center"/>
          </w:tcPr>
          <w:p w14:paraId="438F0B5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ins w:id="23" w:author="范金尚" w:date="2025-12-30T17:17:53Z">
              <w:r>
                <w:rPr>
                  <w:rFonts w:hint="eastAsia"/>
                  <w:kern w:val="2"/>
                  <w:sz w:val="18"/>
                  <w:szCs w:val="18"/>
                  <w:lang w:val="en-US" w:eastAsia="zh-CN"/>
                </w:rPr>
                <w:t>6</w:t>
              </w:r>
            </w:ins>
          </w:p>
        </w:tc>
        <w:tc>
          <w:tcPr>
            <w:tcW w:w="531" w:type="dxa"/>
            <w:tcBorders>
              <w:top w:val="nil"/>
              <w:left w:val="nil"/>
              <w:bottom w:val="nil"/>
              <w:right w:val="nil"/>
            </w:tcBorders>
            <w:noWrap/>
            <w:vAlign w:val="center"/>
          </w:tcPr>
          <w:p w14:paraId="0A70D3F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kern w:val="2"/>
                <w:sz w:val="18"/>
                <w:szCs w:val="18"/>
              </w:rPr>
            </w:pPr>
            <w:r>
              <w:rPr>
                <w:rFonts w:hint="default"/>
                <w:kern w:val="2"/>
                <w:sz w:val="18"/>
                <w:szCs w:val="18"/>
                <w:lang w:val="en-US" w:eastAsia="zh-CN"/>
              </w:rPr>
              <w:t>6</w:t>
            </w:r>
          </w:p>
        </w:tc>
        <w:tc>
          <w:tcPr>
            <w:tcW w:w="687" w:type="dxa"/>
            <w:tcBorders>
              <w:top w:val="nil"/>
              <w:left w:val="nil"/>
              <w:bottom w:val="nil"/>
              <w:right w:val="nil"/>
            </w:tcBorders>
            <w:noWrap/>
            <w:vAlign w:val="center"/>
          </w:tcPr>
          <w:p w14:paraId="1329A26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default"/>
                <w:kern w:val="2"/>
                <w:sz w:val="18"/>
                <w:szCs w:val="18"/>
                <w:lang w:val="en-US" w:eastAsia="zh-CN"/>
              </w:rPr>
            </w:pPr>
            <w:r>
              <w:rPr>
                <w:rFonts w:hint="default"/>
                <w:kern w:val="2"/>
                <w:sz w:val="18"/>
                <w:szCs w:val="18"/>
                <w:lang w:val="en-US" w:eastAsia="zh-CN"/>
              </w:rPr>
              <w:t>12</w:t>
            </w:r>
          </w:p>
        </w:tc>
        <w:tc>
          <w:tcPr>
            <w:tcW w:w="0" w:type="auto"/>
            <w:tcBorders>
              <w:top w:val="nil"/>
              <w:left w:val="nil"/>
              <w:bottom w:val="nil"/>
              <w:right w:val="nil"/>
            </w:tcBorders>
            <w:noWrap/>
            <w:vAlign w:val="center"/>
          </w:tcPr>
          <w:p w14:paraId="7E557CF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nil"/>
              <w:right w:val="nil"/>
            </w:tcBorders>
            <w:noWrap/>
            <w:vAlign w:val="center"/>
          </w:tcPr>
          <w:p w14:paraId="43EA315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nil"/>
              <w:right w:val="nil"/>
            </w:tcBorders>
            <w:noWrap/>
            <w:vAlign w:val="center"/>
          </w:tcPr>
          <w:p w14:paraId="4A15371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nil"/>
              <w:right w:val="nil"/>
            </w:tcBorders>
            <w:noWrap/>
            <w:vAlign w:val="center"/>
          </w:tcPr>
          <w:p w14:paraId="703DE31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r>
      <w:tr w14:paraId="1363FDB4">
        <w:trPr>
          <w:trHeight w:val="328" w:hRule="atLeast"/>
          <w:jc w:val="center"/>
        </w:trPr>
        <w:tc>
          <w:tcPr>
            <w:tcW w:w="0" w:type="auto"/>
            <w:tcBorders>
              <w:top w:val="nil"/>
              <w:left w:val="nil"/>
              <w:bottom w:val="single" w:color="000000" w:sz="4" w:space="0"/>
              <w:right w:val="nil"/>
            </w:tcBorders>
            <w:noWrap/>
            <w:vAlign w:val="center"/>
          </w:tcPr>
          <w:p w14:paraId="6ACBECA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P值</w:t>
            </w:r>
          </w:p>
        </w:tc>
        <w:tc>
          <w:tcPr>
            <w:tcW w:w="0" w:type="auto"/>
            <w:tcBorders>
              <w:top w:val="nil"/>
              <w:left w:val="nil"/>
              <w:bottom w:val="single" w:color="000000" w:sz="4" w:space="0"/>
              <w:right w:val="nil"/>
            </w:tcBorders>
            <w:noWrap/>
            <w:vAlign w:val="center"/>
          </w:tcPr>
          <w:p w14:paraId="5583AD7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8.5E-05</w:t>
            </w:r>
          </w:p>
        </w:tc>
        <w:tc>
          <w:tcPr>
            <w:tcW w:w="0" w:type="auto"/>
            <w:tcBorders>
              <w:top w:val="nil"/>
              <w:left w:val="nil"/>
              <w:bottom w:val="single" w:color="000000" w:sz="4" w:space="0"/>
              <w:right w:val="nil"/>
            </w:tcBorders>
            <w:noWrap/>
            <w:vAlign w:val="center"/>
          </w:tcPr>
          <w:p w14:paraId="0D80557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0.08</w:t>
            </w:r>
          </w:p>
        </w:tc>
        <w:tc>
          <w:tcPr>
            <w:tcW w:w="0" w:type="auto"/>
            <w:tcBorders>
              <w:top w:val="nil"/>
              <w:left w:val="nil"/>
              <w:bottom w:val="single" w:color="000000" w:sz="4" w:space="0"/>
              <w:right w:val="nil"/>
            </w:tcBorders>
            <w:noWrap/>
            <w:vAlign w:val="center"/>
          </w:tcPr>
          <w:p w14:paraId="52F0C7C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0.01</w:t>
            </w:r>
          </w:p>
        </w:tc>
        <w:tc>
          <w:tcPr>
            <w:tcW w:w="0" w:type="auto"/>
            <w:tcBorders>
              <w:top w:val="nil"/>
              <w:left w:val="nil"/>
              <w:bottom w:val="single" w:color="000000" w:sz="4" w:space="0"/>
              <w:right w:val="nil"/>
            </w:tcBorders>
            <w:noWrap/>
            <w:vAlign w:val="center"/>
          </w:tcPr>
          <w:p w14:paraId="11DC736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1.5E-04</w:t>
            </w:r>
          </w:p>
        </w:tc>
        <w:tc>
          <w:tcPr>
            <w:tcW w:w="0" w:type="auto"/>
            <w:tcBorders>
              <w:top w:val="nil"/>
              <w:left w:val="nil"/>
              <w:bottom w:val="single" w:color="000000" w:sz="4" w:space="0"/>
              <w:right w:val="nil"/>
            </w:tcBorders>
            <w:noWrap/>
            <w:vAlign w:val="center"/>
          </w:tcPr>
          <w:p w14:paraId="5E839DA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1.9E-06</w:t>
            </w:r>
          </w:p>
        </w:tc>
        <w:tc>
          <w:tcPr>
            <w:tcW w:w="0" w:type="auto"/>
            <w:tcBorders>
              <w:top w:val="nil"/>
              <w:left w:val="nil"/>
              <w:bottom w:val="single" w:color="000000" w:sz="4" w:space="0"/>
              <w:right w:val="nil"/>
            </w:tcBorders>
            <w:noWrap/>
            <w:vAlign w:val="center"/>
          </w:tcPr>
          <w:p w14:paraId="10A8FE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1.9E-06</w:t>
            </w:r>
          </w:p>
        </w:tc>
        <w:tc>
          <w:tcPr>
            <w:tcW w:w="0" w:type="auto"/>
            <w:tcBorders>
              <w:top w:val="nil"/>
              <w:left w:val="nil"/>
              <w:bottom w:val="single" w:color="000000" w:sz="4" w:space="0"/>
              <w:right w:val="nil"/>
            </w:tcBorders>
            <w:noWrap/>
            <w:vAlign w:val="center"/>
          </w:tcPr>
          <w:p w14:paraId="2B6A6EE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4.8E-03</w:t>
            </w:r>
          </w:p>
        </w:tc>
        <w:tc>
          <w:tcPr>
            <w:tcW w:w="0" w:type="auto"/>
            <w:tcBorders>
              <w:top w:val="nil"/>
              <w:left w:val="nil"/>
              <w:bottom w:val="single" w:color="000000" w:sz="4" w:space="0"/>
              <w:right w:val="nil"/>
            </w:tcBorders>
            <w:noWrap/>
            <w:vAlign w:val="center"/>
          </w:tcPr>
          <w:p w14:paraId="5D54321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1.9E-04</w:t>
            </w:r>
          </w:p>
        </w:tc>
        <w:tc>
          <w:tcPr>
            <w:tcW w:w="0" w:type="auto"/>
            <w:tcBorders>
              <w:top w:val="nil"/>
              <w:left w:val="nil"/>
              <w:bottom w:val="single" w:color="000000" w:sz="4" w:space="0"/>
              <w:right w:val="nil"/>
            </w:tcBorders>
            <w:noWrap/>
            <w:vAlign w:val="center"/>
          </w:tcPr>
          <w:p w14:paraId="046A9AC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1.9E-04</w:t>
            </w:r>
          </w:p>
        </w:tc>
        <w:tc>
          <w:tcPr>
            <w:tcW w:w="0" w:type="auto"/>
            <w:tcBorders>
              <w:top w:val="nil"/>
              <w:left w:val="nil"/>
              <w:bottom w:val="single" w:color="000000" w:sz="4" w:space="0"/>
              <w:right w:val="nil"/>
            </w:tcBorders>
            <w:noWrap/>
            <w:vAlign w:val="center"/>
          </w:tcPr>
          <w:p w14:paraId="5CCD1DC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1.9E-06</w:t>
            </w:r>
          </w:p>
        </w:tc>
        <w:tc>
          <w:tcPr>
            <w:tcW w:w="0" w:type="auto"/>
            <w:tcBorders>
              <w:top w:val="nil"/>
              <w:left w:val="nil"/>
              <w:bottom w:val="single" w:color="000000" w:sz="4" w:space="0"/>
              <w:right w:val="nil"/>
            </w:tcBorders>
            <w:noWrap/>
            <w:vAlign w:val="center"/>
          </w:tcPr>
          <w:p w14:paraId="26F6AE4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 xml:space="preserve">0.16 </w:t>
            </w:r>
          </w:p>
        </w:tc>
        <w:tc>
          <w:tcPr>
            <w:tcW w:w="0" w:type="auto"/>
            <w:tcBorders>
              <w:top w:val="nil"/>
              <w:left w:val="nil"/>
              <w:bottom w:val="single" w:color="000000" w:sz="4" w:space="0"/>
              <w:right w:val="nil"/>
            </w:tcBorders>
            <w:noWrap/>
            <w:vAlign w:val="center"/>
          </w:tcPr>
          <w:p w14:paraId="7AA6094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 xml:space="preserve">0.04 </w:t>
            </w:r>
          </w:p>
        </w:tc>
        <w:tc>
          <w:tcPr>
            <w:tcW w:w="0" w:type="auto"/>
            <w:tcBorders>
              <w:top w:val="nil"/>
              <w:left w:val="nil"/>
              <w:bottom w:val="single" w:color="000000" w:sz="4" w:space="0"/>
              <w:right w:val="nil"/>
            </w:tcBorders>
            <w:noWrap/>
            <w:vAlign w:val="center"/>
          </w:tcPr>
          <w:p w14:paraId="2CDD1BC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 xml:space="preserve">0.54 </w:t>
            </w:r>
          </w:p>
        </w:tc>
        <w:tc>
          <w:tcPr>
            <w:tcW w:w="0" w:type="auto"/>
            <w:tcBorders>
              <w:top w:val="nil"/>
              <w:left w:val="nil"/>
              <w:bottom w:val="single" w:color="000000" w:sz="4" w:space="0"/>
              <w:right w:val="nil"/>
            </w:tcBorders>
            <w:noWrap/>
            <w:vAlign w:val="center"/>
          </w:tcPr>
          <w:p w14:paraId="1577C4A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000000"/>
                <w:kern w:val="2"/>
                <w:sz w:val="18"/>
                <w:szCs w:val="18"/>
              </w:rPr>
            </w:pPr>
            <w:r>
              <w:rPr>
                <w:rFonts w:hint="eastAsia" w:cs="Times New Roman"/>
                <w:color w:val="000000"/>
                <w:kern w:val="2"/>
                <w:sz w:val="18"/>
                <w:szCs w:val="18"/>
              </w:rPr>
              <w:t xml:space="preserve">0.50 </w:t>
            </w:r>
          </w:p>
        </w:tc>
        <w:tc>
          <w:tcPr>
            <w:tcW w:w="0" w:type="auto"/>
            <w:tcBorders>
              <w:top w:val="nil"/>
              <w:left w:val="nil"/>
              <w:bottom w:val="single" w:color="000000" w:sz="4" w:space="0"/>
              <w:right w:val="nil"/>
            </w:tcBorders>
            <w:noWrap/>
            <w:vAlign w:val="center"/>
          </w:tcPr>
          <w:p w14:paraId="4ACA8A7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single" w:color="000000" w:sz="4" w:space="0"/>
              <w:right w:val="nil"/>
            </w:tcBorders>
            <w:noWrap/>
            <w:vAlign w:val="center"/>
          </w:tcPr>
          <w:p w14:paraId="6F34981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single" w:color="000000" w:sz="4" w:space="0"/>
              <w:right w:val="nil"/>
            </w:tcBorders>
            <w:noWrap/>
            <w:vAlign w:val="center"/>
          </w:tcPr>
          <w:p w14:paraId="72BB5C0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c>
          <w:tcPr>
            <w:tcW w:w="0" w:type="auto"/>
            <w:tcBorders>
              <w:top w:val="nil"/>
              <w:left w:val="nil"/>
              <w:bottom w:val="single" w:color="000000" w:sz="4" w:space="0"/>
              <w:right w:val="nil"/>
            </w:tcBorders>
            <w:noWrap/>
            <w:vAlign w:val="center"/>
          </w:tcPr>
          <w:p w14:paraId="413E797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textAlignment w:val="auto"/>
              <w:rPr>
                <w:rFonts w:hint="eastAsia" w:cs="Times New Roman"/>
                <w:color w:val="1F1F1F"/>
                <w:kern w:val="2"/>
                <w:sz w:val="18"/>
                <w:szCs w:val="18"/>
              </w:rPr>
            </w:pPr>
            <w:r>
              <w:rPr>
                <w:rFonts w:hint="eastAsia" w:cs="Times New Roman"/>
                <w:color w:val="1F1F1F"/>
                <w:kern w:val="2"/>
                <w:sz w:val="18"/>
                <w:szCs w:val="18"/>
              </w:rPr>
              <w:t>-</w:t>
            </w:r>
          </w:p>
        </w:tc>
      </w:tr>
      <w:bookmarkEnd w:id="35"/>
      <w:bookmarkEnd w:id="40"/>
    </w:tbl>
    <w:p w14:paraId="754EA736">
      <w:pPr>
        <w:keepLines w:val="0"/>
        <w:pageBreakBefore w:val="0"/>
        <w:widowControl w:val="0"/>
        <w:tabs>
          <w:tab w:val="left" w:pos="674"/>
        </w:tabs>
        <w:kinsoku/>
        <w:wordWrap/>
        <w:overflowPunct/>
        <w:topLinePunct w:val="0"/>
        <w:autoSpaceDE/>
        <w:autoSpaceDN/>
        <w:bidi w:val="0"/>
        <w:adjustRightInd/>
        <w:ind w:firstLine="0" w:firstLineChars="0"/>
        <w:rPr>
          <w:rFonts w:hint="eastAsia"/>
        </w:rPr>
      </w:pPr>
    </w:p>
    <w:p w14:paraId="3F4C089E">
      <w:pPr>
        <w:keepLines w:val="0"/>
        <w:pageBreakBefore w:val="0"/>
        <w:widowControl w:val="0"/>
        <w:tabs>
          <w:tab w:val="left" w:pos="674"/>
        </w:tabs>
        <w:kinsoku/>
        <w:wordWrap/>
        <w:overflowPunct/>
        <w:topLinePunct w:val="0"/>
        <w:autoSpaceDE/>
        <w:autoSpaceDN/>
        <w:bidi w:val="0"/>
        <w:adjustRightInd/>
        <w:ind w:firstLine="0" w:firstLineChars="0"/>
        <w:rPr>
          <w:rFonts w:hint="eastAsia"/>
        </w:rPr>
      </w:pPr>
    </w:p>
    <w:p w14:paraId="5644B275">
      <w:pPr>
        <w:keepLines w:val="0"/>
        <w:pageBreakBefore w:val="0"/>
        <w:widowControl w:val="0"/>
        <w:tabs>
          <w:tab w:val="left" w:pos="674"/>
        </w:tabs>
        <w:kinsoku/>
        <w:wordWrap/>
        <w:overflowPunct/>
        <w:topLinePunct w:val="0"/>
        <w:autoSpaceDE/>
        <w:autoSpaceDN/>
        <w:bidi w:val="0"/>
        <w:adjustRightInd/>
        <w:ind w:firstLine="0" w:firstLineChars="0"/>
        <w:rPr>
          <w:rFonts w:hint="eastAsia"/>
        </w:rPr>
      </w:pPr>
    </w:p>
    <w:p w14:paraId="36F4A47C">
      <w:pPr>
        <w:pStyle w:val="1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Regular" w:hAnsi="Times New Roman Regular" w:eastAsia="宋体" w:cs="Times New Roman Regular"/>
          <w:b/>
          <w:bCs/>
          <w:sz w:val="18"/>
          <w:szCs w:val="18"/>
          <w:lang w:val="en-US" w:eastAsia="zh-CN" w:bidi="ar-SA"/>
        </w:rPr>
      </w:pPr>
    </w:p>
    <w:p w14:paraId="67EB67FB">
      <w:pPr>
        <w:pStyle w:val="1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宋体" w:hAnsi="宋体" w:eastAsia="黑体" w:cstheme="majorBidi"/>
          <w:sz w:val="20"/>
          <w:szCs w:val="20"/>
          <w:lang w:val="en-US" w:eastAsia="zh-CN" w:bidi="ar-SA"/>
        </w:rPr>
      </w:pPr>
      <w:r>
        <w:rPr>
          <w:rFonts w:hint="default" w:ascii="Times New Roman Regular" w:hAnsi="Times New Roman Regular" w:eastAsia="宋体" w:cs="Times New Roman Regular"/>
          <w:b/>
          <w:bCs/>
          <w:sz w:val="18"/>
          <w:szCs w:val="18"/>
          <w:lang w:val="en-US" w:eastAsia="zh-CN" w:bidi="ar-SA"/>
        </w:rPr>
        <w:t>表3</w:t>
      </w:r>
      <w:r>
        <w:rPr>
          <w:rFonts w:hint="eastAsia" w:ascii="Times New Roman Regular" w:hAnsi="Times New Roman Regular" w:eastAsia="宋体" w:cs="Times New Roman Regular"/>
          <w:b/>
          <w:bCs/>
          <w:sz w:val="18"/>
          <w:szCs w:val="18"/>
          <w:lang w:val="en-US" w:eastAsia="zh-CN" w:bidi="ar-SA"/>
        </w:rPr>
        <w:t>. 大规模算例下的算法性能对比</w:t>
      </w:r>
    </w:p>
    <w:tbl>
      <w:tblPr>
        <w:tblStyle w:val="2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92"/>
        <w:gridCol w:w="895"/>
        <w:gridCol w:w="915"/>
        <w:gridCol w:w="745"/>
        <w:gridCol w:w="828"/>
        <w:gridCol w:w="819"/>
        <w:gridCol w:w="896"/>
        <w:gridCol w:w="745"/>
        <w:gridCol w:w="762"/>
        <w:gridCol w:w="896"/>
        <w:gridCol w:w="896"/>
        <w:gridCol w:w="822"/>
        <w:gridCol w:w="723"/>
        <w:gridCol w:w="930"/>
        <w:gridCol w:w="896"/>
        <w:gridCol w:w="745"/>
        <w:gridCol w:w="760"/>
        <w:tblGridChange w:id="24">
          <w:tblGrid>
            <w:gridCol w:w="892"/>
            <w:gridCol w:w="895"/>
            <w:gridCol w:w="915"/>
            <w:gridCol w:w="745"/>
            <w:gridCol w:w="828"/>
            <w:gridCol w:w="819"/>
            <w:gridCol w:w="896"/>
            <w:gridCol w:w="745"/>
            <w:gridCol w:w="762"/>
            <w:gridCol w:w="896"/>
            <w:gridCol w:w="896"/>
            <w:gridCol w:w="822"/>
            <w:gridCol w:w="723"/>
            <w:gridCol w:w="930"/>
            <w:gridCol w:w="896"/>
            <w:gridCol w:w="745"/>
            <w:gridCol w:w="760"/>
          </w:tblGrid>
        </w:tblGridChange>
      </w:tblGrid>
      <w:tr w14:paraId="60032FA3">
        <w:trPr>
          <w:trHeight w:val="346" w:hRule="atLeast"/>
        </w:trPr>
        <w:tc>
          <w:tcPr>
            <w:tcW w:w="314" w:type="pct"/>
            <w:vMerge w:val="restart"/>
            <w:tcBorders>
              <w:top w:val="single" w:color="000000" w:sz="4" w:space="0"/>
              <w:left w:val="nil"/>
              <w:right w:val="nil"/>
            </w:tcBorders>
            <w:shd w:val="clear" w:color="auto" w:fill="auto"/>
            <w:noWrap/>
            <w:vAlign w:val="center"/>
          </w:tcPr>
          <w:p w14:paraId="3835BFB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000000"/>
                <w:kern w:val="2"/>
                <w:sz w:val="18"/>
                <w:szCs w:val="18"/>
                <w:u w:val="none"/>
              </w:rPr>
            </w:pPr>
            <w:r>
              <w:rPr>
                <w:rFonts w:hint="default" w:ascii="Times New Roman Regular" w:hAnsi="Times New Roman Regular" w:eastAsia="宋体" w:cs="Times New Roman Regular"/>
                <w:i w:val="0"/>
                <w:iCs w:val="0"/>
                <w:color w:val="000000"/>
                <w:kern w:val="0"/>
                <w:sz w:val="18"/>
                <w:szCs w:val="18"/>
                <w:u w:val="none"/>
                <w:lang w:val="en-US" w:eastAsia="zh-CN" w:bidi="ar"/>
              </w:rPr>
              <w:t>算例</w:t>
            </w:r>
          </w:p>
        </w:tc>
        <w:tc>
          <w:tcPr>
            <w:tcW w:w="3383" w:type="dxa"/>
            <w:gridSpan w:val="4"/>
            <w:tcBorders>
              <w:top w:val="single" w:color="000000" w:sz="4" w:space="0"/>
              <w:left w:val="nil"/>
              <w:bottom w:val="single" w:color="auto" w:sz="4" w:space="0"/>
              <w:right w:val="nil"/>
            </w:tcBorders>
            <w:shd w:val="clear" w:color="auto" w:fill="auto"/>
            <w:noWrap/>
            <w:vAlign w:val="center"/>
          </w:tcPr>
          <w:p w14:paraId="6182A73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rightChars="0" w:firstLine="0" w:firstLineChars="0"/>
              <w:textAlignment w:val="auto"/>
              <w:rPr>
                <w:rFonts w:hint="default" w:ascii="Times New Roman Regular" w:hAnsi="Times New Roman Regular" w:eastAsia="Times New Roman Regular" w:cs="Times New Roman Regular"/>
                <w:i w:val="0"/>
                <w:iCs w:val="0"/>
                <w:color w:val="000000"/>
                <w:kern w:val="2"/>
                <w:sz w:val="18"/>
                <w:szCs w:val="18"/>
                <w:u w:val="none"/>
              </w:rPr>
            </w:pPr>
            <w:r>
              <w:rPr>
                <w:rFonts w:hint="eastAsia" w:cs="Times New Roman"/>
                <w:kern w:val="2"/>
                <w:sz w:val="18"/>
                <w:szCs w:val="18"/>
                <w:lang w:val="en-US" w:eastAsia="zh-CN"/>
              </w:rPr>
              <w:t>Simple-E</w:t>
            </w:r>
            <w:r>
              <w:rPr>
                <w:rFonts w:hint="eastAsia" w:cs="Times New Roman"/>
                <w:kern w:val="2"/>
                <w:sz w:val="18"/>
                <w:szCs w:val="18"/>
              </w:rPr>
              <w:t>A</w:t>
            </w:r>
          </w:p>
        </w:tc>
        <w:tc>
          <w:tcPr>
            <w:tcW w:w="3222" w:type="dxa"/>
            <w:gridSpan w:val="4"/>
            <w:tcBorders>
              <w:top w:val="single" w:color="000000" w:sz="4" w:space="0"/>
              <w:left w:val="nil"/>
              <w:bottom w:val="single" w:color="auto" w:sz="4" w:space="0"/>
              <w:right w:val="nil"/>
            </w:tcBorders>
            <w:shd w:val="clear" w:color="auto" w:fill="auto"/>
            <w:noWrap/>
            <w:vAlign w:val="center"/>
          </w:tcPr>
          <w:p w14:paraId="36B2039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rightChars="0" w:firstLine="0" w:firstLineChars="0"/>
              <w:textAlignment w:val="auto"/>
              <w:rPr>
                <w:rFonts w:hint="default" w:ascii="Times New Roman Regular" w:hAnsi="Times New Roman Regular" w:eastAsia="Times New Roman Regular" w:cs="Times New Roman Regular"/>
                <w:i w:val="0"/>
                <w:iCs w:val="0"/>
                <w:color w:val="000000"/>
                <w:kern w:val="2"/>
                <w:sz w:val="18"/>
                <w:szCs w:val="18"/>
                <w:u w:val="none"/>
              </w:rPr>
            </w:pPr>
            <w:r>
              <w:rPr>
                <w:rFonts w:hint="eastAsia" w:cs="Times New Roman"/>
                <w:color w:val="000000"/>
                <w:kern w:val="2"/>
                <w:sz w:val="18"/>
                <w:szCs w:val="18"/>
              </w:rPr>
              <w:t>EoH</w:t>
            </w:r>
            <w:r>
              <w:rPr>
                <w:rFonts w:hint="eastAsia" w:cs="Times New Roman"/>
                <w:color w:val="000000"/>
                <w:kern w:val="2"/>
                <w:sz w:val="18"/>
                <w:szCs w:val="18"/>
                <w:lang w:val="en-US" w:eastAsia="zh-CN"/>
              </w:rPr>
              <w:t>-EA</w:t>
            </w:r>
          </w:p>
        </w:tc>
        <w:tc>
          <w:tcPr>
            <w:tcW w:w="3337" w:type="dxa"/>
            <w:gridSpan w:val="4"/>
            <w:tcBorders>
              <w:top w:val="single" w:color="000000" w:sz="4" w:space="0"/>
              <w:left w:val="nil"/>
              <w:bottom w:val="single" w:color="auto" w:sz="4" w:space="0"/>
              <w:right w:val="nil"/>
            </w:tcBorders>
            <w:shd w:val="clear" w:color="auto" w:fill="auto"/>
            <w:noWrap/>
            <w:vAlign w:val="center"/>
          </w:tcPr>
          <w:p w14:paraId="2FDD228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rightChars="0" w:firstLine="0" w:firstLineChars="0"/>
              <w:textAlignment w:val="auto"/>
              <w:rPr>
                <w:rFonts w:hint="default" w:ascii="Times New Roman Regular" w:hAnsi="Times New Roman Regular" w:eastAsia="Times New Roman Regular" w:cs="Times New Roman Regular"/>
                <w:i w:val="0"/>
                <w:iCs w:val="0"/>
                <w:color w:val="000000"/>
                <w:kern w:val="2"/>
                <w:sz w:val="18"/>
                <w:szCs w:val="18"/>
                <w:u w:val="none"/>
              </w:rPr>
            </w:pPr>
            <w:r>
              <w:rPr>
                <w:rFonts w:hint="eastAsia" w:cs="Times New Roman"/>
                <w:color w:val="000000"/>
                <w:kern w:val="2"/>
                <w:sz w:val="18"/>
                <w:szCs w:val="18"/>
              </w:rPr>
              <w:t>ReEvo</w:t>
            </w:r>
            <w:r>
              <w:rPr>
                <w:rFonts w:hint="eastAsia" w:cs="Times New Roman"/>
                <w:color w:val="000000"/>
                <w:kern w:val="2"/>
                <w:sz w:val="18"/>
                <w:szCs w:val="18"/>
                <w:lang w:val="en-US" w:eastAsia="zh-CN"/>
              </w:rPr>
              <w:t>-EA</w:t>
            </w:r>
          </w:p>
        </w:tc>
        <w:tc>
          <w:tcPr>
            <w:tcW w:w="3331" w:type="dxa"/>
            <w:gridSpan w:val="4"/>
            <w:tcBorders>
              <w:top w:val="single" w:color="000000" w:sz="4" w:space="0"/>
              <w:left w:val="nil"/>
              <w:bottom w:val="single" w:color="auto" w:sz="4" w:space="0"/>
              <w:right w:val="nil"/>
            </w:tcBorders>
            <w:shd w:val="clear" w:color="auto" w:fill="auto"/>
            <w:noWrap/>
            <w:vAlign w:val="center"/>
          </w:tcPr>
          <w:p w14:paraId="5B3D8DD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rightChars="0" w:firstLine="0" w:firstLineChars="0"/>
              <w:textAlignment w:val="auto"/>
              <w:rPr>
                <w:rFonts w:hint="default" w:ascii="Times New Roman Regular" w:hAnsi="Times New Roman Regular" w:eastAsia="Times New Roman Regular" w:cs="Times New Roman Regular"/>
                <w:i w:val="0"/>
                <w:iCs w:val="0"/>
                <w:color w:val="000000"/>
                <w:kern w:val="2"/>
                <w:sz w:val="18"/>
                <w:szCs w:val="18"/>
                <w:u w:val="none"/>
              </w:rPr>
            </w:pPr>
            <w:r>
              <w:rPr>
                <w:rFonts w:hint="eastAsia" w:cs="Times New Roman"/>
                <w:color w:val="000000"/>
                <w:kern w:val="2"/>
                <w:sz w:val="18"/>
                <w:szCs w:val="18"/>
              </w:rPr>
              <w:t>L</w:t>
            </w:r>
            <w:r>
              <w:rPr>
                <w:rFonts w:hint="eastAsia" w:cs="Times New Roman"/>
                <w:color w:val="000000"/>
                <w:kern w:val="2"/>
                <w:sz w:val="18"/>
                <w:szCs w:val="18"/>
                <w:lang w:val="en-US" w:eastAsia="zh-CN"/>
              </w:rPr>
              <w:t>r</w:t>
            </w:r>
            <w:r>
              <w:rPr>
                <w:rFonts w:hint="eastAsia" w:cs="Times New Roman"/>
                <w:color w:val="000000"/>
                <w:kern w:val="2"/>
                <w:sz w:val="18"/>
                <w:szCs w:val="18"/>
              </w:rPr>
              <w:t>MA</w:t>
            </w:r>
            <w:r>
              <w:rPr>
                <w:rFonts w:hint="eastAsia" w:cs="Times New Roman"/>
                <w:color w:val="000000"/>
                <w:kern w:val="2"/>
                <w:sz w:val="18"/>
                <w:szCs w:val="18"/>
                <w:lang w:val="en-US" w:eastAsia="zh-CN"/>
              </w:rPr>
              <w:t>-EA</w:t>
            </w:r>
          </w:p>
        </w:tc>
      </w:tr>
      <w:tr w14:paraId="6BEEB6D2">
        <w:trPr>
          <w:trHeight w:val="346" w:hRule="atLeast"/>
        </w:trPr>
        <w:tc>
          <w:tcPr>
            <w:tcW w:w="314" w:type="pct"/>
            <w:vMerge w:val="continue"/>
            <w:tcBorders>
              <w:left w:val="nil"/>
              <w:bottom w:val="single" w:color="000000" w:sz="4" w:space="0"/>
              <w:right w:val="nil"/>
            </w:tcBorders>
            <w:shd w:val="clear" w:color="auto" w:fill="auto"/>
            <w:noWrap/>
            <w:vAlign w:val="center"/>
          </w:tcPr>
          <w:p w14:paraId="2BA3E5B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rPr>
                <w:rFonts w:hint="default" w:ascii="Times New Roman Regular" w:hAnsi="Times New Roman Regular" w:eastAsia="宋体" w:cs="Times New Roman Regular"/>
                <w:i w:val="0"/>
                <w:iCs w:val="0"/>
                <w:color w:val="000000"/>
                <w:kern w:val="2"/>
                <w:sz w:val="18"/>
                <w:szCs w:val="18"/>
                <w:u w:val="none"/>
              </w:rPr>
            </w:pPr>
          </w:p>
        </w:tc>
        <w:tc>
          <w:tcPr>
            <w:tcW w:w="315" w:type="pct"/>
            <w:tcBorders>
              <w:top w:val="single" w:color="auto" w:sz="4" w:space="0"/>
              <w:left w:val="nil"/>
              <w:bottom w:val="single" w:color="000000" w:sz="4" w:space="0"/>
              <w:right w:val="nil"/>
            </w:tcBorders>
            <w:shd w:val="clear" w:color="auto" w:fill="auto"/>
            <w:noWrap/>
            <w:vAlign w:val="center"/>
          </w:tcPr>
          <w:p w14:paraId="674FADF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Best </w:t>
            </w:r>
          </w:p>
        </w:tc>
        <w:tc>
          <w:tcPr>
            <w:tcW w:w="322" w:type="pct"/>
            <w:tcBorders>
              <w:top w:val="single" w:color="auto" w:sz="4" w:space="0"/>
              <w:left w:val="nil"/>
              <w:bottom w:val="single" w:color="000000" w:sz="4" w:space="0"/>
              <w:right w:val="nil"/>
            </w:tcBorders>
            <w:shd w:val="clear" w:color="auto" w:fill="auto"/>
            <w:noWrap/>
            <w:vAlign w:val="center"/>
          </w:tcPr>
          <w:p w14:paraId="137EC1A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Avg </w:t>
            </w:r>
          </w:p>
        </w:tc>
        <w:tc>
          <w:tcPr>
            <w:tcW w:w="262" w:type="pct"/>
            <w:tcBorders>
              <w:top w:val="single" w:color="auto" w:sz="4" w:space="0"/>
              <w:left w:val="nil"/>
              <w:bottom w:val="single" w:color="000000" w:sz="4" w:space="0"/>
              <w:right w:val="nil"/>
            </w:tcBorders>
            <w:shd w:val="clear" w:color="auto" w:fill="auto"/>
            <w:noWrap/>
            <w:vAlign w:val="center"/>
          </w:tcPr>
          <w:p w14:paraId="1991860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Std </w:t>
            </w:r>
          </w:p>
        </w:tc>
        <w:tc>
          <w:tcPr>
            <w:tcW w:w="292" w:type="pct"/>
            <w:tcBorders>
              <w:top w:val="single" w:color="auto" w:sz="4" w:space="0"/>
              <w:left w:val="nil"/>
              <w:bottom w:val="single" w:color="000000" w:sz="4" w:space="0"/>
              <w:right w:val="nil"/>
            </w:tcBorders>
            <w:shd w:val="clear" w:color="auto" w:fill="auto"/>
            <w:noWrap/>
            <w:vAlign w:val="center"/>
          </w:tcPr>
          <w:p w14:paraId="12A2736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CPU/s</w:t>
            </w:r>
          </w:p>
        </w:tc>
        <w:tc>
          <w:tcPr>
            <w:tcW w:w="289" w:type="pct"/>
            <w:tcBorders>
              <w:top w:val="single" w:color="auto" w:sz="4" w:space="0"/>
              <w:left w:val="nil"/>
              <w:bottom w:val="single" w:color="000000" w:sz="4" w:space="0"/>
              <w:right w:val="nil"/>
            </w:tcBorders>
            <w:shd w:val="clear" w:color="auto" w:fill="auto"/>
            <w:noWrap/>
            <w:vAlign w:val="center"/>
          </w:tcPr>
          <w:p w14:paraId="3748812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Best </w:t>
            </w:r>
          </w:p>
        </w:tc>
        <w:tc>
          <w:tcPr>
            <w:tcW w:w="316" w:type="pct"/>
            <w:tcBorders>
              <w:top w:val="single" w:color="auto" w:sz="4" w:space="0"/>
              <w:left w:val="nil"/>
              <w:bottom w:val="single" w:color="000000" w:sz="4" w:space="0"/>
              <w:right w:val="nil"/>
            </w:tcBorders>
            <w:shd w:val="clear" w:color="auto" w:fill="auto"/>
            <w:noWrap/>
            <w:vAlign w:val="center"/>
          </w:tcPr>
          <w:p w14:paraId="53156B1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Avg </w:t>
            </w:r>
          </w:p>
        </w:tc>
        <w:tc>
          <w:tcPr>
            <w:tcW w:w="262" w:type="pct"/>
            <w:tcBorders>
              <w:top w:val="single" w:color="auto" w:sz="4" w:space="0"/>
              <w:left w:val="nil"/>
              <w:bottom w:val="single" w:color="000000" w:sz="4" w:space="0"/>
              <w:right w:val="nil"/>
            </w:tcBorders>
            <w:shd w:val="clear" w:color="auto" w:fill="auto"/>
            <w:noWrap/>
            <w:vAlign w:val="center"/>
          </w:tcPr>
          <w:p w14:paraId="137FD75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Std </w:t>
            </w:r>
          </w:p>
        </w:tc>
        <w:tc>
          <w:tcPr>
            <w:tcW w:w="268" w:type="pct"/>
            <w:tcBorders>
              <w:top w:val="single" w:color="auto" w:sz="4" w:space="0"/>
              <w:left w:val="nil"/>
              <w:bottom w:val="single" w:color="000000" w:sz="4" w:space="0"/>
              <w:right w:val="nil"/>
            </w:tcBorders>
            <w:shd w:val="clear" w:color="auto" w:fill="auto"/>
            <w:noWrap/>
            <w:vAlign w:val="center"/>
          </w:tcPr>
          <w:p w14:paraId="76A0113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CPU/s</w:t>
            </w:r>
          </w:p>
        </w:tc>
        <w:tc>
          <w:tcPr>
            <w:tcW w:w="316" w:type="pct"/>
            <w:tcBorders>
              <w:top w:val="single" w:color="auto" w:sz="4" w:space="0"/>
              <w:left w:val="nil"/>
              <w:bottom w:val="single" w:color="000000" w:sz="4" w:space="0"/>
              <w:right w:val="nil"/>
            </w:tcBorders>
            <w:shd w:val="clear" w:color="auto" w:fill="auto"/>
            <w:noWrap/>
            <w:vAlign w:val="center"/>
          </w:tcPr>
          <w:p w14:paraId="126C024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Best </w:t>
            </w:r>
          </w:p>
        </w:tc>
        <w:tc>
          <w:tcPr>
            <w:tcW w:w="316" w:type="pct"/>
            <w:tcBorders>
              <w:top w:val="single" w:color="auto" w:sz="4" w:space="0"/>
              <w:left w:val="nil"/>
              <w:bottom w:val="single" w:color="000000" w:sz="4" w:space="0"/>
              <w:right w:val="nil"/>
            </w:tcBorders>
            <w:shd w:val="clear" w:color="auto" w:fill="auto"/>
            <w:noWrap/>
            <w:vAlign w:val="center"/>
          </w:tcPr>
          <w:p w14:paraId="2D8381F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Avg </w:t>
            </w:r>
          </w:p>
        </w:tc>
        <w:tc>
          <w:tcPr>
            <w:tcW w:w="290" w:type="pct"/>
            <w:tcBorders>
              <w:top w:val="single" w:color="auto" w:sz="4" w:space="0"/>
              <w:left w:val="nil"/>
              <w:bottom w:val="single" w:color="000000" w:sz="4" w:space="0"/>
              <w:right w:val="nil"/>
            </w:tcBorders>
            <w:shd w:val="clear" w:color="auto" w:fill="auto"/>
            <w:noWrap/>
            <w:vAlign w:val="center"/>
          </w:tcPr>
          <w:p w14:paraId="3651BA4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Std </w:t>
            </w:r>
          </w:p>
        </w:tc>
        <w:tc>
          <w:tcPr>
            <w:tcW w:w="255" w:type="pct"/>
            <w:tcBorders>
              <w:top w:val="single" w:color="auto" w:sz="4" w:space="0"/>
              <w:left w:val="nil"/>
              <w:bottom w:val="single" w:color="000000" w:sz="4" w:space="0"/>
              <w:right w:val="nil"/>
            </w:tcBorders>
            <w:shd w:val="clear" w:color="auto" w:fill="auto"/>
            <w:noWrap/>
            <w:vAlign w:val="center"/>
          </w:tcPr>
          <w:p w14:paraId="278752E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CPU/s</w:t>
            </w:r>
          </w:p>
        </w:tc>
        <w:tc>
          <w:tcPr>
            <w:tcW w:w="328" w:type="pct"/>
            <w:tcBorders>
              <w:top w:val="single" w:color="auto" w:sz="4" w:space="0"/>
              <w:left w:val="nil"/>
              <w:bottom w:val="single" w:color="000000" w:sz="4" w:space="0"/>
              <w:right w:val="nil"/>
            </w:tcBorders>
            <w:shd w:val="clear" w:color="auto" w:fill="auto"/>
            <w:noWrap/>
            <w:vAlign w:val="center"/>
          </w:tcPr>
          <w:p w14:paraId="223E05F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Best </w:t>
            </w:r>
          </w:p>
        </w:tc>
        <w:tc>
          <w:tcPr>
            <w:tcW w:w="316" w:type="pct"/>
            <w:tcBorders>
              <w:top w:val="single" w:color="auto" w:sz="4" w:space="0"/>
              <w:left w:val="nil"/>
              <w:bottom w:val="single" w:color="000000" w:sz="4" w:space="0"/>
              <w:right w:val="nil"/>
            </w:tcBorders>
            <w:shd w:val="clear" w:color="auto" w:fill="auto"/>
            <w:noWrap/>
            <w:vAlign w:val="center"/>
          </w:tcPr>
          <w:p w14:paraId="64C6152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Avg </w:t>
            </w:r>
          </w:p>
        </w:tc>
        <w:tc>
          <w:tcPr>
            <w:tcW w:w="262" w:type="pct"/>
            <w:tcBorders>
              <w:top w:val="single" w:color="auto" w:sz="4" w:space="0"/>
              <w:left w:val="nil"/>
              <w:bottom w:val="single" w:color="000000" w:sz="4" w:space="0"/>
              <w:right w:val="nil"/>
            </w:tcBorders>
            <w:shd w:val="clear" w:color="auto" w:fill="auto"/>
            <w:noWrap/>
            <w:vAlign w:val="center"/>
          </w:tcPr>
          <w:p w14:paraId="603FD02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Std </w:t>
            </w:r>
          </w:p>
        </w:tc>
        <w:tc>
          <w:tcPr>
            <w:tcW w:w="268" w:type="pct"/>
            <w:tcBorders>
              <w:top w:val="single" w:color="auto" w:sz="4" w:space="0"/>
              <w:left w:val="nil"/>
              <w:bottom w:val="single" w:color="000000" w:sz="4" w:space="0"/>
              <w:right w:val="nil"/>
            </w:tcBorders>
            <w:shd w:val="clear" w:color="auto" w:fill="auto"/>
            <w:noWrap/>
            <w:vAlign w:val="center"/>
          </w:tcPr>
          <w:p w14:paraId="1CEBF36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CPU/s</w:t>
            </w:r>
          </w:p>
        </w:tc>
      </w:tr>
      <w:tr w14:paraId="3434D5F8">
        <w:trPr>
          <w:trHeight w:val="346" w:hRule="atLeast"/>
        </w:trPr>
        <w:tc>
          <w:tcPr>
            <w:tcW w:w="314" w:type="pct"/>
            <w:tcBorders>
              <w:top w:val="nil"/>
              <w:left w:val="nil"/>
              <w:bottom w:val="nil"/>
              <w:right w:val="nil"/>
            </w:tcBorders>
            <w:shd w:val="clear" w:color="auto" w:fill="auto"/>
            <w:noWrap/>
            <w:vAlign w:val="center"/>
          </w:tcPr>
          <w:p w14:paraId="4623A23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101</w:t>
            </w:r>
          </w:p>
        </w:tc>
        <w:tc>
          <w:tcPr>
            <w:tcW w:w="315" w:type="pct"/>
            <w:tcBorders>
              <w:top w:val="nil"/>
              <w:left w:val="nil"/>
              <w:bottom w:val="nil"/>
              <w:right w:val="nil"/>
            </w:tcBorders>
            <w:shd w:val="clear" w:color="auto" w:fill="auto"/>
            <w:noWrap/>
            <w:vAlign w:val="center"/>
          </w:tcPr>
          <w:p w14:paraId="0C94839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4615.0 </w:t>
            </w:r>
          </w:p>
        </w:tc>
        <w:tc>
          <w:tcPr>
            <w:tcW w:w="322" w:type="pct"/>
            <w:tcBorders>
              <w:top w:val="nil"/>
              <w:left w:val="nil"/>
              <w:bottom w:val="nil"/>
              <w:right w:val="nil"/>
            </w:tcBorders>
            <w:shd w:val="clear" w:color="auto" w:fill="auto"/>
            <w:noWrap/>
            <w:vAlign w:val="center"/>
          </w:tcPr>
          <w:p w14:paraId="057C4AF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4581.1 </w:t>
            </w:r>
          </w:p>
        </w:tc>
        <w:tc>
          <w:tcPr>
            <w:tcW w:w="262" w:type="pct"/>
            <w:tcBorders>
              <w:top w:val="nil"/>
              <w:left w:val="nil"/>
              <w:bottom w:val="nil"/>
              <w:right w:val="nil"/>
            </w:tcBorders>
            <w:shd w:val="clear" w:color="auto" w:fill="auto"/>
            <w:noWrap/>
            <w:vAlign w:val="center"/>
          </w:tcPr>
          <w:p w14:paraId="03C40CA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26.6 </w:t>
            </w:r>
          </w:p>
        </w:tc>
        <w:tc>
          <w:tcPr>
            <w:tcW w:w="292" w:type="pct"/>
            <w:tcBorders>
              <w:top w:val="nil"/>
              <w:left w:val="nil"/>
              <w:bottom w:val="nil"/>
              <w:right w:val="nil"/>
            </w:tcBorders>
            <w:shd w:val="clear" w:color="auto" w:fill="auto"/>
            <w:noWrap/>
            <w:vAlign w:val="center"/>
          </w:tcPr>
          <w:p w14:paraId="4A63B3E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0.8 </w:t>
            </w:r>
          </w:p>
        </w:tc>
        <w:tc>
          <w:tcPr>
            <w:tcW w:w="289" w:type="pct"/>
            <w:tcBorders>
              <w:top w:val="nil"/>
              <w:left w:val="nil"/>
              <w:bottom w:val="nil"/>
              <w:right w:val="nil"/>
            </w:tcBorders>
            <w:shd w:val="clear" w:color="auto" w:fill="auto"/>
            <w:noWrap/>
            <w:vAlign w:val="center"/>
          </w:tcPr>
          <w:p w14:paraId="01E04EE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4621.0 </w:t>
            </w:r>
          </w:p>
        </w:tc>
        <w:tc>
          <w:tcPr>
            <w:tcW w:w="316" w:type="pct"/>
            <w:tcBorders>
              <w:top w:val="nil"/>
              <w:left w:val="nil"/>
              <w:bottom w:val="nil"/>
              <w:right w:val="nil"/>
            </w:tcBorders>
            <w:shd w:val="clear" w:color="auto" w:fill="auto"/>
            <w:noWrap/>
            <w:vAlign w:val="center"/>
          </w:tcPr>
          <w:p w14:paraId="53E86C6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4617.1 </w:t>
            </w:r>
          </w:p>
        </w:tc>
        <w:tc>
          <w:tcPr>
            <w:tcW w:w="262" w:type="pct"/>
            <w:tcBorders>
              <w:top w:val="nil"/>
              <w:left w:val="nil"/>
              <w:bottom w:val="nil"/>
              <w:right w:val="nil"/>
            </w:tcBorders>
            <w:shd w:val="clear" w:color="auto" w:fill="auto"/>
            <w:noWrap/>
            <w:vAlign w:val="center"/>
          </w:tcPr>
          <w:p w14:paraId="3F09349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2.5 </w:t>
            </w:r>
          </w:p>
        </w:tc>
        <w:tc>
          <w:tcPr>
            <w:tcW w:w="268" w:type="pct"/>
            <w:tcBorders>
              <w:top w:val="nil"/>
              <w:left w:val="nil"/>
              <w:bottom w:val="nil"/>
              <w:right w:val="nil"/>
            </w:tcBorders>
            <w:shd w:val="clear" w:color="auto" w:fill="auto"/>
            <w:noWrap/>
            <w:vAlign w:val="center"/>
          </w:tcPr>
          <w:p w14:paraId="6ED6BAA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68.7 </w:t>
            </w:r>
          </w:p>
        </w:tc>
        <w:tc>
          <w:tcPr>
            <w:tcW w:w="316" w:type="pct"/>
            <w:tcBorders>
              <w:top w:val="nil"/>
              <w:left w:val="nil"/>
              <w:bottom w:val="nil"/>
              <w:right w:val="nil"/>
            </w:tcBorders>
            <w:shd w:val="clear" w:color="auto" w:fill="auto"/>
            <w:noWrap/>
            <w:vAlign w:val="center"/>
          </w:tcPr>
          <w:p w14:paraId="3A18839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4650.0 </w:t>
            </w:r>
          </w:p>
        </w:tc>
        <w:tc>
          <w:tcPr>
            <w:tcW w:w="316" w:type="pct"/>
            <w:tcBorders>
              <w:top w:val="nil"/>
              <w:left w:val="nil"/>
              <w:bottom w:val="nil"/>
              <w:right w:val="nil"/>
            </w:tcBorders>
            <w:shd w:val="clear" w:color="auto" w:fill="auto"/>
            <w:noWrap/>
            <w:vAlign w:val="center"/>
          </w:tcPr>
          <w:p w14:paraId="656EBE1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4642.5 </w:t>
            </w:r>
          </w:p>
        </w:tc>
        <w:tc>
          <w:tcPr>
            <w:tcW w:w="290" w:type="pct"/>
            <w:tcBorders>
              <w:top w:val="nil"/>
              <w:left w:val="nil"/>
              <w:bottom w:val="nil"/>
              <w:right w:val="nil"/>
            </w:tcBorders>
            <w:shd w:val="clear" w:color="auto" w:fill="auto"/>
            <w:noWrap/>
            <w:vAlign w:val="center"/>
          </w:tcPr>
          <w:p w14:paraId="4398580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4.5 </w:t>
            </w:r>
          </w:p>
        </w:tc>
        <w:tc>
          <w:tcPr>
            <w:tcW w:w="255" w:type="pct"/>
            <w:tcBorders>
              <w:top w:val="nil"/>
              <w:left w:val="nil"/>
              <w:bottom w:val="nil"/>
              <w:right w:val="nil"/>
            </w:tcBorders>
            <w:shd w:val="clear" w:color="auto" w:fill="auto"/>
            <w:noWrap/>
            <w:vAlign w:val="center"/>
          </w:tcPr>
          <w:p w14:paraId="0FCDAAA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257.0 </w:t>
            </w:r>
          </w:p>
        </w:tc>
        <w:tc>
          <w:tcPr>
            <w:tcW w:w="328" w:type="pct"/>
            <w:tcBorders>
              <w:top w:val="nil"/>
              <w:left w:val="nil"/>
              <w:bottom w:val="nil"/>
              <w:right w:val="nil"/>
            </w:tcBorders>
            <w:shd w:val="clear" w:color="auto" w:fill="auto"/>
            <w:noWrap/>
            <w:vAlign w:val="center"/>
          </w:tcPr>
          <w:p w14:paraId="034A924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4652.0 </w:t>
            </w:r>
          </w:p>
        </w:tc>
        <w:tc>
          <w:tcPr>
            <w:tcW w:w="316" w:type="pct"/>
            <w:tcBorders>
              <w:top w:val="nil"/>
              <w:left w:val="nil"/>
              <w:bottom w:val="nil"/>
              <w:right w:val="nil"/>
            </w:tcBorders>
            <w:shd w:val="clear" w:color="auto" w:fill="auto"/>
            <w:noWrap/>
            <w:vAlign w:val="center"/>
          </w:tcPr>
          <w:p w14:paraId="3331816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4644.1 </w:t>
            </w:r>
          </w:p>
        </w:tc>
        <w:tc>
          <w:tcPr>
            <w:tcW w:w="262" w:type="pct"/>
            <w:tcBorders>
              <w:top w:val="nil"/>
              <w:left w:val="nil"/>
              <w:bottom w:val="nil"/>
              <w:right w:val="nil"/>
            </w:tcBorders>
            <w:shd w:val="clear" w:color="auto" w:fill="auto"/>
            <w:noWrap/>
            <w:vAlign w:val="center"/>
          </w:tcPr>
          <w:p w14:paraId="55B6EA7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3.3 </w:t>
            </w:r>
          </w:p>
        </w:tc>
        <w:tc>
          <w:tcPr>
            <w:tcW w:w="268" w:type="pct"/>
            <w:tcBorders>
              <w:top w:val="nil"/>
              <w:left w:val="nil"/>
              <w:bottom w:val="nil"/>
              <w:right w:val="nil"/>
            </w:tcBorders>
            <w:shd w:val="clear" w:color="auto" w:fill="auto"/>
            <w:noWrap/>
            <w:vAlign w:val="center"/>
          </w:tcPr>
          <w:p w14:paraId="10301D2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261.4 </w:t>
            </w:r>
          </w:p>
        </w:tc>
      </w:tr>
      <w:tr w14:paraId="4CB96FC1">
        <w:trPr>
          <w:trHeight w:val="346" w:hRule="atLeast"/>
        </w:trPr>
        <w:tc>
          <w:tcPr>
            <w:tcW w:w="314" w:type="pct"/>
            <w:tcBorders>
              <w:top w:val="nil"/>
              <w:left w:val="nil"/>
              <w:bottom w:val="nil"/>
              <w:right w:val="nil"/>
            </w:tcBorders>
            <w:shd w:val="clear" w:color="auto" w:fill="auto"/>
            <w:noWrap/>
            <w:vAlign w:val="center"/>
          </w:tcPr>
          <w:p w14:paraId="0F9D41F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120</w:t>
            </w:r>
          </w:p>
        </w:tc>
        <w:tc>
          <w:tcPr>
            <w:tcW w:w="315" w:type="pct"/>
            <w:tcBorders>
              <w:top w:val="nil"/>
              <w:left w:val="nil"/>
              <w:bottom w:val="nil"/>
              <w:right w:val="nil"/>
            </w:tcBorders>
            <w:shd w:val="clear" w:color="auto" w:fill="auto"/>
            <w:noWrap/>
            <w:vAlign w:val="center"/>
          </w:tcPr>
          <w:p w14:paraId="577116B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4779.0 </w:t>
            </w:r>
          </w:p>
        </w:tc>
        <w:tc>
          <w:tcPr>
            <w:tcW w:w="322" w:type="pct"/>
            <w:tcBorders>
              <w:top w:val="nil"/>
              <w:left w:val="nil"/>
              <w:bottom w:val="nil"/>
              <w:right w:val="nil"/>
            </w:tcBorders>
            <w:shd w:val="clear" w:color="auto" w:fill="auto"/>
            <w:noWrap/>
            <w:vAlign w:val="center"/>
          </w:tcPr>
          <w:p w14:paraId="5511858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4737.9 </w:t>
            </w:r>
          </w:p>
        </w:tc>
        <w:tc>
          <w:tcPr>
            <w:tcW w:w="262" w:type="pct"/>
            <w:tcBorders>
              <w:top w:val="nil"/>
              <w:left w:val="nil"/>
              <w:bottom w:val="nil"/>
              <w:right w:val="nil"/>
            </w:tcBorders>
            <w:shd w:val="clear" w:color="auto" w:fill="auto"/>
            <w:noWrap/>
            <w:vAlign w:val="center"/>
          </w:tcPr>
          <w:p w14:paraId="361632E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21.5 </w:t>
            </w:r>
          </w:p>
        </w:tc>
        <w:tc>
          <w:tcPr>
            <w:tcW w:w="292" w:type="pct"/>
            <w:tcBorders>
              <w:top w:val="nil"/>
              <w:left w:val="nil"/>
              <w:bottom w:val="nil"/>
              <w:right w:val="nil"/>
            </w:tcBorders>
            <w:shd w:val="clear" w:color="auto" w:fill="auto"/>
            <w:noWrap/>
            <w:vAlign w:val="center"/>
          </w:tcPr>
          <w:p w14:paraId="185A65A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0.9 </w:t>
            </w:r>
          </w:p>
        </w:tc>
        <w:tc>
          <w:tcPr>
            <w:tcW w:w="289" w:type="pct"/>
            <w:tcBorders>
              <w:top w:val="nil"/>
              <w:left w:val="nil"/>
              <w:bottom w:val="nil"/>
              <w:right w:val="nil"/>
            </w:tcBorders>
            <w:shd w:val="clear" w:color="auto" w:fill="auto"/>
            <w:noWrap/>
            <w:vAlign w:val="center"/>
          </w:tcPr>
          <w:p w14:paraId="6C1D92F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4814.0 </w:t>
            </w:r>
          </w:p>
        </w:tc>
        <w:tc>
          <w:tcPr>
            <w:tcW w:w="316" w:type="pct"/>
            <w:tcBorders>
              <w:top w:val="nil"/>
              <w:left w:val="nil"/>
              <w:bottom w:val="nil"/>
              <w:right w:val="nil"/>
            </w:tcBorders>
            <w:shd w:val="clear" w:color="auto" w:fill="auto"/>
            <w:noWrap/>
            <w:vAlign w:val="center"/>
          </w:tcPr>
          <w:p w14:paraId="4C41A34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4807.4 </w:t>
            </w:r>
          </w:p>
        </w:tc>
        <w:tc>
          <w:tcPr>
            <w:tcW w:w="262" w:type="pct"/>
            <w:tcBorders>
              <w:top w:val="nil"/>
              <w:left w:val="nil"/>
              <w:bottom w:val="nil"/>
              <w:right w:val="nil"/>
            </w:tcBorders>
            <w:shd w:val="clear" w:color="auto" w:fill="auto"/>
            <w:noWrap/>
            <w:vAlign w:val="center"/>
          </w:tcPr>
          <w:p w14:paraId="0D4F545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5.6 </w:t>
            </w:r>
          </w:p>
        </w:tc>
        <w:tc>
          <w:tcPr>
            <w:tcW w:w="268" w:type="pct"/>
            <w:tcBorders>
              <w:top w:val="nil"/>
              <w:left w:val="nil"/>
              <w:bottom w:val="nil"/>
              <w:right w:val="nil"/>
            </w:tcBorders>
            <w:shd w:val="clear" w:color="auto" w:fill="auto"/>
            <w:noWrap/>
            <w:vAlign w:val="center"/>
          </w:tcPr>
          <w:p w14:paraId="6C45F5E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74.2 </w:t>
            </w:r>
          </w:p>
        </w:tc>
        <w:tc>
          <w:tcPr>
            <w:tcW w:w="316" w:type="pct"/>
            <w:tcBorders>
              <w:top w:val="nil"/>
              <w:left w:val="nil"/>
              <w:bottom w:val="nil"/>
              <w:right w:val="nil"/>
            </w:tcBorders>
            <w:shd w:val="clear" w:color="auto" w:fill="auto"/>
            <w:noWrap/>
            <w:vAlign w:val="center"/>
          </w:tcPr>
          <w:p w14:paraId="76585DC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4825.0 </w:t>
            </w:r>
          </w:p>
        </w:tc>
        <w:tc>
          <w:tcPr>
            <w:tcW w:w="316" w:type="pct"/>
            <w:tcBorders>
              <w:top w:val="nil"/>
              <w:left w:val="nil"/>
              <w:bottom w:val="nil"/>
              <w:right w:val="nil"/>
            </w:tcBorders>
            <w:shd w:val="clear" w:color="auto" w:fill="auto"/>
            <w:noWrap/>
            <w:vAlign w:val="center"/>
          </w:tcPr>
          <w:p w14:paraId="6C35B9C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4822.8 </w:t>
            </w:r>
          </w:p>
        </w:tc>
        <w:tc>
          <w:tcPr>
            <w:tcW w:w="290" w:type="pct"/>
            <w:tcBorders>
              <w:top w:val="nil"/>
              <w:left w:val="nil"/>
              <w:bottom w:val="nil"/>
              <w:right w:val="nil"/>
            </w:tcBorders>
            <w:shd w:val="clear" w:color="auto" w:fill="auto"/>
            <w:noWrap/>
            <w:vAlign w:val="center"/>
          </w:tcPr>
          <w:p w14:paraId="0AA375E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 </w:t>
            </w:r>
          </w:p>
        </w:tc>
        <w:tc>
          <w:tcPr>
            <w:tcW w:w="255" w:type="pct"/>
            <w:tcBorders>
              <w:top w:val="nil"/>
              <w:left w:val="nil"/>
              <w:bottom w:val="nil"/>
              <w:right w:val="nil"/>
            </w:tcBorders>
            <w:shd w:val="clear" w:color="auto" w:fill="auto"/>
            <w:noWrap/>
            <w:vAlign w:val="center"/>
          </w:tcPr>
          <w:p w14:paraId="110809E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190.9 </w:t>
            </w:r>
          </w:p>
        </w:tc>
        <w:tc>
          <w:tcPr>
            <w:tcW w:w="328" w:type="pct"/>
            <w:tcBorders>
              <w:top w:val="nil"/>
              <w:left w:val="nil"/>
              <w:bottom w:val="nil"/>
              <w:right w:val="nil"/>
            </w:tcBorders>
            <w:shd w:val="clear" w:color="auto" w:fill="auto"/>
            <w:noWrap/>
            <w:vAlign w:val="center"/>
          </w:tcPr>
          <w:p w14:paraId="08F540C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4830.0 </w:t>
            </w:r>
          </w:p>
        </w:tc>
        <w:tc>
          <w:tcPr>
            <w:tcW w:w="316" w:type="pct"/>
            <w:tcBorders>
              <w:top w:val="nil"/>
              <w:left w:val="nil"/>
              <w:bottom w:val="nil"/>
              <w:right w:val="nil"/>
            </w:tcBorders>
            <w:shd w:val="clear" w:color="auto" w:fill="auto"/>
            <w:noWrap/>
            <w:vAlign w:val="center"/>
          </w:tcPr>
          <w:p w14:paraId="24C8BA9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4824.5 </w:t>
            </w:r>
          </w:p>
        </w:tc>
        <w:tc>
          <w:tcPr>
            <w:tcW w:w="262" w:type="pct"/>
            <w:tcBorders>
              <w:top w:val="nil"/>
              <w:left w:val="nil"/>
              <w:bottom w:val="nil"/>
              <w:right w:val="nil"/>
            </w:tcBorders>
            <w:shd w:val="clear" w:color="auto" w:fill="auto"/>
            <w:noWrap/>
            <w:vAlign w:val="center"/>
          </w:tcPr>
          <w:p w14:paraId="74F9921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2.9 </w:t>
            </w:r>
          </w:p>
        </w:tc>
        <w:tc>
          <w:tcPr>
            <w:tcW w:w="268" w:type="pct"/>
            <w:tcBorders>
              <w:top w:val="nil"/>
              <w:left w:val="nil"/>
              <w:bottom w:val="nil"/>
              <w:right w:val="nil"/>
            </w:tcBorders>
            <w:shd w:val="clear" w:color="auto" w:fill="auto"/>
            <w:noWrap/>
            <w:vAlign w:val="center"/>
          </w:tcPr>
          <w:p w14:paraId="2621E31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214.7 </w:t>
            </w:r>
          </w:p>
        </w:tc>
      </w:tr>
      <w:tr w14:paraId="49739F92">
        <w:trPr>
          <w:trHeight w:val="346" w:hRule="atLeast"/>
        </w:trPr>
        <w:tc>
          <w:tcPr>
            <w:tcW w:w="314" w:type="pct"/>
            <w:tcBorders>
              <w:top w:val="nil"/>
              <w:left w:val="nil"/>
              <w:bottom w:val="nil"/>
              <w:right w:val="nil"/>
            </w:tcBorders>
            <w:shd w:val="clear" w:color="auto" w:fill="auto"/>
            <w:noWrap/>
            <w:vAlign w:val="center"/>
          </w:tcPr>
          <w:p w14:paraId="2DA100C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139</w:t>
            </w:r>
          </w:p>
        </w:tc>
        <w:tc>
          <w:tcPr>
            <w:tcW w:w="315" w:type="pct"/>
            <w:tcBorders>
              <w:top w:val="nil"/>
              <w:left w:val="nil"/>
              <w:bottom w:val="nil"/>
              <w:right w:val="nil"/>
            </w:tcBorders>
            <w:shd w:val="clear" w:color="auto" w:fill="auto"/>
            <w:noWrap/>
            <w:vAlign w:val="center"/>
          </w:tcPr>
          <w:p w14:paraId="33C83F0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5702.0 </w:t>
            </w:r>
          </w:p>
        </w:tc>
        <w:tc>
          <w:tcPr>
            <w:tcW w:w="322" w:type="pct"/>
            <w:tcBorders>
              <w:top w:val="nil"/>
              <w:left w:val="nil"/>
              <w:bottom w:val="nil"/>
              <w:right w:val="nil"/>
            </w:tcBorders>
            <w:shd w:val="clear" w:color="auto" w:fill="auto"/>
            <w:noWrap/>
            <w:vAlign w:val="center"/>
          </w:tcPr>
          <w:p w14:paraId="1B1C8BD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5586.1 </w:t>
            </w:r>
          </w:p>
        </w:tc>
        <w:tc>
          <w:tcPr>
            <w:tcW w:w="262" w:type="pct"/>
            <w:tcBorders>
              <w:top w:val="nil"/>
              <w:left w:val="nil"/>
              <w:bottom w:val="nil"/>
              <w:right w:val="nil"/>
            </w:tcBorders>
            <w:shd w:val="clear" w:color="auto" w:fill="auto"/>
            <w:noWrap/>
            <w:vAlign w:val="center"/>
          </w:tcPr>
          <w:p w14:paraId="1DCA8BE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59.6 </w:t>
            </w:r>
          </w:p>
        </w:tc>
        <w:tc>
          <w:tcPr>
            <w:tcW w:w="292" w:type="pct"/>
            <w:tcBorders>
              <w:top w:val="nil"/>
              <w:left w:val="nil"/>
              <w:bottom w:val="nil"/>
              <w:right w:val="nil"/>
            </w:tcBorders>
            <w:shd w:val="clear" w:color="auto" w:fill="auto"/>
            <w:noWrap/>
            <w:vAlign w:val="center"/>
          </w:tcPr>
          <w:p w14:paraId="6EA2EEF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 </w:t>
            </w:r>
          </w:p>
        </w:tc>
        <w:tc>
          <w:tcPr>
            <w:tcW w:w="289" w:type="pct"/>
            <w:tcBorders>
              <w:top w:val="nil"/>
              <w:left w:val="nil"/>
              <w:bottom w:val="nil"/>
              <w:right w:val="nil"/>
            </w:tcBorders>
            <w:shd w:val="clear" w:color="auto" w:fill="auto"/>
            <w:noWrap/>
            <w:vAlign w:val="center"/>
          </w:tcPr>
          <w:p w14:paraId="52BD4DE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5766.0 </w:t>
            </w:r>
          </w:p>
        </w:tc>
        <w:tc>
          <w:tcPr>
            <w:tcW w:w="316" w:type="pct"/>
            <w:tcBorders>
              <w:top w:val="nil"/>
              <w:left w:val="nil"/>
              <w:bottom w:val="nil"/>
              <w:right w:val="nil"/>
            </w:tcBorders>
            <w:shd w:val="clear" w:color="auto" w:fill="auto"/>
            <w:noWrap/>
            <w:vAlign w:val="center"/>
          </w:tcPr>
          <w:p w14:paraId="0012AA7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5733.1 </w:t>
            </w:r>
          </w:p>
        </w:tc>
        <w:tc>
          <w:tcPr>
            <w:tcW w:w="262" w:type="pct"/>
            <w:tcBorders>
              <w:top w:val="nil"/>
              <w:left w:val="nil"/>
              <w:bottom w:val="nil"/>
              <w:right w:val="nil"/>
            </w:tcBorders>
            <w:shd w:val="clear" w:color="auto" w:fill="auto"/>
            <w:noWrap/>
            <w:vAlign w:val="center"/>
          </w:tcPr>
          <w:p w14:paraId="581A91C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22.0 </w:t>
            </w:r>
          </w:p>
        </w:tc>
        <w:tc>
          <w:tcPr>
            <w:tcW w:w="268" w:type="pct"/>
            <w:tcBorders>
              <w:top w:val="nil"/>
              <w:left w:val="nil"/>
              <w:bottom w:val="nil"/>
              <w:right w:val="nil"/>
            </w:tcBorders>
            <w:shd w:val="clear" w:color="auto" w:fill="auto"/>
            <w:noWrap/>
            <w:vAlign w:val="center"/>
          </w:tcPr>
          <w:p w14:paraId="2A362DE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88.5 </w:t>
            </w:r>
          </w:p>
        </w:tc>
        <w:tc>
          <w:tcPr>
            <w:tcW w:w="316" w:type="pct"/>
            <w:tcBorders>
              <w:top w:val="nil"/>
              <w:left w:val="nil"/>
              <w:bottom w:val="nil"/>
              <w:right w:val="nil"/>
            </w:tcBorders>
            <w:shd w:val="clear" w:color="auto" w:fill="auto"/>
            <w:noWrap/>
            <w:vAlign w:val="center"/>
          </w:tcPr>
          <w:p w14:paraId="267817C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5791.0 </w:t>
            </w:r>
          </w:p>
        </w:tc>
        <w:tc>
          <w:tcPr>
            <w:tcW w:w="316" w:type="pct"/>
            <w:tcBorders>
              <w:top w:val="nil"/>
              <w:left w:val="nil"/>
              <w:bottom w:val="nil"/>
              <w:right w:val="nil"/>
            </w:tcBorders>
            <w:shd w:val="clear" w:color="auto" w:fill="auto"/>
            <w:noWrap/>
            <w:vAlign w:val="center"/>
          </w:tcPr>
          <w:p w14:paraId="66E14BC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5788.0 </w:t>
            </w:r>
          </w:p>
        </w:tc>
        <w:tc>
          <w:tcPr>
            <w:tcW w:w="290" w:type="pct"/>
            <w:tcBorders>
              <w:top w:val="nil"/>
              <w:left w:val="nil"/>
              <w:bottom w:val="nil"/>
              <w:right w:val="nil"/>
            </w:tcBorders>
            <w:shd w:val="clear" w:color="auto" w:fill="auto"/>
            <w:noWrap/>
            <w:vAlign w:val="center"/>
          </w:tcPr>
          <w:p w14:paraId="734098B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2.2 </w:t>
            </w:r>
          </w:p>
        </w:tc>
        <w:tc>
          <w:tcPr>
            <w:tcW w:w="255" w:type="pct"/>
            <w:tcBorders>
              <w:top w:val="nil"/>
              <w:left w:val="nil"/>
              <w:bottom w:val="nil"/>
              <w:right w:val="nil"/>
            </w:tcBorders>
            <w:shd w:val="clear" w:color="auto" w:fill="auto"/>
            <w:noWrap/>
            <w:vAlign w:val="center"/>
          </w:tcPr>
          <w:p w14:paraId="2195A6B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257.0 </w:t>
            </w:r>
          </w:p>
        </w:tc>
        <w:tc>
          <w:tcPr>
            <w:tcW w:w="328" w:type="pct"/>
            <w:tcBorders>
              <w:top w:val="nil"/>
              <w:left w:val="nil"/>
              <w:bottom w:val="nil"/>
              <w:right w:val="nil"/>
            </w:tcBorders>
            <w:shd w:val="clear" w:color="auto" w:fill="auto"/>
            <w:noWrap/>
            <w:vAlign w:val="center"/>
          </w:tcPr>
          <w:p w14:paraId="45745D3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5793.0 </w:t>
            </w:r>
          </w:p>
        </w:tc>
        <w:tc>
          <w:tcPr>
            <w:tcW w:w="316" w:type="pct"/>
            <w:tcBorders>
              <w:top w:val="nil"/>
              <w:left w:val="nil"/>
              <w:bottom w:val="nil"/>
              <w:right w:val="nil"/>
            </w:tcBorders>
            <w:shd w:val="clear" w:color="auto" w:fill="auto"/>
            <w:noWrap/>
            <w:vAlign w:val="center"/>
          </w:tcPr>
          <w:p w14:paraId="038FD41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5788.8 </w:t>
            </w:r>
          </w:p>
        </w:tc>
        <w:tc>
          <w:tcPr>
            <w:tcW w:w="262" w:type="pct"/>
            <w:tcBorders>
              <w:top w:val="nil"/>
              <w:left w:val="nil"/>
              <w:bottom w:val="nil"/>
              <w:right w:val="nil"/>
            </w:tcBorders>
            <w:shd w:val="clear" w:color="auto" w:fill="auto"/>
            <w:noWrap/>
            <w:vAlign w:val="center"/>
          </w:tcPr>
          <w:p w14:paraId="13B50F4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 </w:t>
            </w:r>
          </w:p>
        </w:tc>
        <w:tc>
          <w:tcPr>
            <w:tcW w:w="268" w:type="pct"/>
            <w:tcBorders>
              <w:top w:val="nil"/>
              <w:left w:val="nil"/>
              <w:bottom w:val="nil"/>
              <w:right w:val="nil"/>
            </w:tcBorders>
            <w:shd w:val="clear" w:color="auto" w:fill="auto"/>
            <w:noWrap/>
            <w:vAlign w:val="center"/>
          </w:tcPr>
          <w:p w14:paraId="35EBAE3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312.7 </w:t>
            </w:r>
          </w:p>
        </w:tc>
      </w:tr>
      <w:tr w14:paraId="3B57C46A">
        <w:trPr>
          <w:trHeight w:val="346" w:hRule="atLeast"/>
        </w:trPr>
        <w:tc>
          <w:tcPr>
            <w:tcW w:w="314" w:type="pct"/>
            <w:tcBorders>
              <w:top w:val="nil"/>
              <w:left w:val="nil"/>
              <w:bottom w:val="nil"/>
              <w:right w:val="nil"/>
            </w:tcBorders>
            <w:shd w:val="clear" w:color="auto" w:fill="auto"/>
            <w:noWrap/>
            <w:vAlign w:val="center"/>
          </w:tcPr>
          <w:p w14:paraId="247AEA4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162</w:t>
            </w:r>
          </w:p>
        </w:tc>
        <w:tc>
          <w:tcPr>
            <w:tcW w:w="315" w:type="pct"/>
            <w:tcBorders>
              <w:top w:val="nil"/>
              <w:left w:val="nil"/>
              <w:bottom w:val="nil"/>
              <w:right w:val="nil"/>
            </w:tcBorders>
            <w:shd w:val="clear" w:color="auto" w:fill="auto"/>
            <w:noWrap/>
            <w:vAlign w:val="center"/>
          </w:tcPr>
          <w:p w14:paraId="157A669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6138.0 </w:t>
            </w:r>
          </w:p>
        </w:tc>
        <w:tc>
          <w:tcPr>
            <w:tcW w:w="322" w:type="pct"/>
            <w:tcBorders>
              <w:top w:val="nil"/>
              <w:left w:val="nil"/>
              <w:bottom w:val="nil"/>
              <w:right w:val="nil"/>
            </w:tcBorders>
            <w:shd w:val="clear" w:color="auto" w:fill="auto"/>
            <w:noWrap/>
            <w:vAlign w:val="center"/>
          </w:tcPr>
          <w:p w14:paraId="50E1296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6053.3 </w:t>
            </w:r>
          </w:p>
        </w:tc>
        <w:tc>
          <w:tcPr>
            <w:tcW w:w="262" w:type="pct"/>
            <w:tcBorders>
              <w:top w:val="nil"/>
              <w:left w:val="nil"/>
              <w:bottom w:val="nil"/>
              <w:right w:val="nil"/>
            </w:tcBorders>
            <w:shd w:val="clear" w:color="auto" w:fill="auto"/>
            <w:noWrap/>
            <w:vAlign w:val="center"/>
          </w:tcPr>
          <w:p w14:paraId="2B54C33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37.9 </w:t>
            </w:r>
          </w:p>
        </w:tc>
        <w:tc>
          <w:tcPr>
            <w:tcW w:w="292" w:type="pct"/>
            <w:tcBorders>
              <w:top w:val="nil"/>
              <w:left w:val="nil"/>
              <w:bottom w:val="nil"/>
              <w:right w:val="nil"/>
            </w:tcBorders>
            <w:shd w:val="clear" w:color="auto" w:fill="auto"/>
            <w:noWrap/>
            <w:vAlign w:val="center"/>
          </w:tcPr>
          <w:p w14:paraId="06561A9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 </w:t>
            </w:r>
          </w:p>
        </w:tc>
        <w:tc>
          <w:tcPr>
            <w:tcW w:w="289" w:type="pct"/>
            <w:tcBorders>
              <w:top w:val="nil"/>
              <w:left w:val="nil"/>
              <w:bottom w:val="nil"/>
              <w:right w:val="nil"/>
            </w:tcBorders>
            <w:shd w:val="clear" w:color="auto" w:fill="auto"/>
            <w:noWrap/>
            <w:vAlign w:val="center"/>
          </w:tcPr>
          <w:p w14:paraId="4C376FF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6198.0 </w:t>
            </w:r>
          </w:p>
        </w:tc>
        <w:tc>
          <w:tcPr>
            <w:tcW w:w="316" w:type="pct"/>
            <w:tcBorders>
              <w:top w:val="nil"/>
              <w:left w:val="nil"/>
              <w:bottom w:val="nil"/>
              <w:right w:val="nil"/>
            </w:tcBorders>
            <w:shd w:val="clear" w:color="auto" w:fill="auto"/>
            <w:noWrap/>
            <w:vAlign w:val="center"/>
          </w:tcPr>
          <w:p w14:paraId="2529352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6152.1 </w:t>
            </w:r>
          </w:p>
        </w:tc>
        <w:tc>
          <w:tcPr>
            <w:tcW w:w="262" w:type="pct"/>
            <w:tcBorders>
              <w:top w:val="nil"/>
              <w:left w:val="nil"/>
              <w:bottom w:val="nil"/>
              <w:right w:val="nil"/>
            </w:tcBorders>
            <w:shd w:val="clear" w:color="auto" w:fill="auto"/>
            <w:noWrap/>
            <w:vAlign w:val="center"/>
          </w:tcPr>
          <w:p w14:paraId="4DCC2D5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24.8 </w:t>
            </w:r>
          </w:p>
        </w:tc>
        <w:tc>
          <w:tcPr>
            <w:tcW w:w="268" w:type="pct"/>
            <w:tcBorders>
              <w:top w:val="nil"/>
              <w:left w:val="nil"/>
              <w:bottom w:val="nil"/>
              <w:right w:val="nil"/>
            </w:tcBorders>
            <w:shd w:val="clear" w:color="auto" w:fill="auto"/>
            <w:noWrap/>
            <w:vAlign w:val="center"/>
          </w:tcPr>
          <w:p w14:paraId="03D6664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131.8 </w:t>
            </w:r>
          </w:p>
        </w:tc>
        <w:tc>
          <w:tcPr>
            <w:tcW w:w="316" w:type="pct"/>
            <w:tcBorders>
              <w:top w:val="nil"/>
              <w:left w:val="nil"/>
              <w:bottom w:val="nil"/>
              <w:right w:val="nil"/>
            </w:tcBorders>
            <w:shd w:val="clear" w:color="auto" w:fill="auto"/>
            <w:noWrap/>
            <w:vAlign w:val="center"/>
          </w:tcPr>
          <w:p w14:paraId="7E6A14D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6238.0 </w:t>
            </w:r>
          </w:p>
        </w:tc>
        <w:tc>
          <w:tcPr>
            <w:tcW w:w="316" w:type="pct"/>
            <w:tcBorders>
              <w:top w:val="nil"/>
              <w:left w:val="nil"/>
              <w:bottom w:val="nil"/>
              <w:right w:val="nil"/>
            </w:tcBorders>
            <w:shd w:val="clear" w:color="auto" w:fill="auto"/>
            <w:noWrap/>
            <w:vAlign w:val="center"/>
          </w:tcPr>
          <w:p w14:paraId="0EA57C7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6232.0 </w:t>
            </w:r>
          </w:p>
        </w:tc>
        <w:tc>
          <w:tcPr>
            <w:tcW w:w="290" w:type="pct"/>
            <w:tcBorders>
              <w:top w:val="nil"/>
              <w:left w:val="nil"/>
              <w:bottom w:val="nil"/>
              <w:right w:val="nil"/>
            </w:tcBorders>
            <w:shd w:val="clear" w:color="auto" w:fill="auto"/>
            <w:noWrap/>
            <w:vAlign w:val="center"/>
          </w:tcPr>
          <w:p w14:paraId="5F57F46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4.3 </w:t>
            </w:r>
          </w:p>
        </w:tc>
        <w:tc>
          <w:tcPr>
            <w:tcW w:w="255" w:type="pct"/>
            <w:tcBorders>
              <w:top w:val="nil"/>
              <w:left w:val="nil"/>
              <w:bottom w:val="nil"/>
              <w:right w:val="nil"/>
            </w:tcBorders>
            <w:shd w:val="clear" w:color="auto" w:fill="auto"/>
            <w:noWrap/>
            <w:vAlign w:val="center"/>
          </w:tcPr>
          <w:p w14:paraId="04CB1B2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274.9 </w:t>
            </w:r>
          </w:p>
        </w:tc>
        <w:tc>
          <w:tcPr>
            <w:tcW w:w="328" w:type="pct"/>
            <w:tcBorders>
              <w:top w:val="nil"/>
              <w:left w:val="nil"/>
              <w:bottom w:val="nil"/>
              <w:right w:val="nil"/>
            </w:tcBorders>
            <w:shd w:val="clear" w:color="auto" w:fill="auto"/>
            <w:noWrap/>
            <w:vAlign w:val="center"/>
          </w:tcPr>
          <w:p w14:paraId="63208CD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6241.0 </w:t>
            </w:r>
          </w:p>
        </w:tc>
        <w:tc>
          <w:tcPr>
            <w:tcW w:w="316" w:type="pct"/>
            <w:tcBorders>
              <w:top w:val="nil"/>
              <w:left w:val="nil"/>
              <w:bottom w:val="nil"/>
              <w:right w:val="nil"/>
            </w:tcBorders>
            <w:shd w:val="clear" w:color="auto" w:fill="auto"/>
            <w:noWrap/>
            <w:vAlign w:val="center"/>
          </w:tcPr>
          <w:p w14:paraId="1E6126B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6231.5 </w:t>
            </w:r>
          </w:p>
        </w:tc>
        <w:tc>
          <w:tcPr>
            <w:tcW w:w="262" w:type="pct"/>
            <w:tcBorders>
              <w:top w:val="nil"/>
              <w:left w:val="nil"/>
              <w:bottom w:val="nil"/>
              <w:right w:val="nil"/>
            </w:tcBorders>
            <w:shd w:val="clear" w:color="auto" w:fill="auto"/>
            <w:noWrap/>
            <w:vAlign w:val="center"/>
          </w:tcPr>
          <w:p w14:paraId="4E003D5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4.7 </w:t>
            </w:r>
          </w:p>
        </w:tc>
        <w:tc>
          <w:tcPr>
            <w:tcW w:w="268" w:type="pct"/>
            <w:tcBorders>
              <w:top w:val="nil"/>
              <w:left w:val="nil"/>
              <w:bottom w:val="nil"/>
              <w:right w:val="nil"/>
            </w:tcBorders>
            <w:shd w:val="clear" w:color="auto" w:fill="auto"/>
            <w:noWrap/>
            <w:vAlign w:val="center"/>
          </w:tcPr>
          <w:p w14:paraId="504ABB6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292.9 </w:t>
            </w:r>
          </w:p>
        </w:tc>
      </w:tr>
      <w:tr w14:paraId="3A2AFD99">
        <w:trPr>
          <w:trHeight w:val="346" w:hRule="atLeast"/>
        </w:trPr>
        <w:tc>
          <w:tcPr>
            <w:tcW w:w="314" w:type="pct"/>
            <w:tcBorders>
              <w:top w:val="nil"/>
              <w:left w:val="nil"/>
              <w:bottom w:val="nil"/>
              <w:right w:val="nil"/>
            </w:tcBorders>
            <w:shd w:val="clear" w:color="auto" w:fill="auto"/>
            <w:noWrap/>
            <w:vAlign w:val="center"/>
          </w:tcPr>
          <w:p w14:paraId="50D13DB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181</w:t>
            </w:r>
          </w:p>
        </w:tc>
        <w:tc>
          <w:tcPr>
            <w:tcW w:w="315" w:type="pct"/>
            <w:tcBorders>
              <w:top w:val="nil"/>
              <w:left w:val="nil"/>
              <w:bottom w:val="nil"/>
              <w:right w:val="nil"/>
            </w:tcBorders>
            <w:shd w:val="clear" w:color="auto" w:fill="auto"/>
            <w:noWrap/>
            <w:vAlign w:val="center"/>
          </w:tcPr>
          <w:p w14:paraId="1FE011D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6445.0 </w:t>
            </w:r>
          </w:p>
        </w:tc>
        <w:tc>
          <w:tcPr>
            <w:tcW w:w="322" w:type="pct"/>
            <w:tcBorders>
              <w:top w:val="nil"/>
              <w:left w:val="nil"/>
              <w:bottom w:val="nil"/>
              <w:right w:val="nil"/>
            </w:tcBorders>
            <w:shd w:val="clear" w:color="auto" w:fill="auto"/>
            <w:noWrap/>
            <w:vAlign w:val="center"/>
          </w:tcPr>
          <w:p w14:paraId="7015447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6360.4 </w:t>
            </w:r>
          </w:p>
        </w:tc>
        <w:tc>
          <w:tcPr>
            <w:tcW w:w="262" w:type="pct"/>
            <w:tcBorders>
              <w:top w:val="nil"/>
              <w:left w:val="nil"/>
              <w:bottom w:val="nil"/>
              <w:right w:val="nil"/>
            </w:tcBorders>
            <w:shd w:val="clear" w:color="auto" w:fill="auto"/>
            <w:noWrap/>
            <w:vAlign w:val="center"/>
          </w:tcPr>
          <w:p w14:paraId="2E154EC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47.8 </w:t>
            </w:r>
          </w:p>
        </w:tc>
        <w:tc>
          <w:tcPr>
            <w:tcW w:w="292" w:type="pct"/>
            <w:tcBorders>
              <w:top w:val="nil"/>
              <w:left w:val="nil"/>
              <w:bottom w:val="nil"/>
              <w:right w:val="nil"/>
            </w:tcBorders>
            <w:shd w:val="clear" w:color="auto" w:fill="auto"/>
            <w:noWrap/>
            <w:vAlign w:val="center"/>
          </w:tcPr>
          <w:p w14:paraId="64BDFAD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1.9 </w:t>
            </w:r>
          </w:p>
        </w:tc>
        <w:tc>
          <w:tcPr>
            <w:tcW w:w="289" w:type="pct"/>
            <w:tcBorders>
              <w:top w:val="nil"/>
              <w:left w:val="nil"/>
              <w:bottom w:val="nil"/>
              <w:right w:val="nil"/>
            </w:tcBorders>
            <w:shd w:val="clear" w:color="auto" w:fill="auto"/>
            <w:noWrap/>
            <w:vAlign w:val="center"/>
          </w:tcPr>
          <w:p w14:paraId="272C33D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6441.0 </w:t>
            </w:r>
          </w:p>
        </w:tc>
        <w:tc>
          <w:tcPr>
            <w:tcW w:w="316" w:type="pct"/>
            <w:tcBorders>
              <w:top w:val="nil"/>
              <w:left w:val="nil"/>
              <w:bottom w:val="nil"/>
              <w:right w:val="nil"/>
            </w:tcBorders>
            <w:shd w:val="clear" w:color="auto" w:fill="auto"/>
            <w:noWrap/>
            <w:vAlign w:val="center"/>
          </w:tcPr>
          <w:p w14:paraId="0643990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6427.8 </w:t>
            </w:r>
          </w:p>
        </w:tc>
        <w:tc>
          <w:tcPr>
            <w:tcW w:w="262" w:type="pct"/>
            <w:tcBorders>
              <w:top w:val="nil"/>
              <w:left w:val="nil"/>
              <w:bottom w:val="nil"/>
              <w:right w:val="nil"/>
            </w:tcBorders>
            <w:shd w:val="clear" w:color="auto" w:fill="auto"/>
            <w:noWrap/>
            <w:vAlign w:val="center"/>
          </w:tcPr>
          <w:p w14:paraId="5A07317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7.3 </w:t>
            </w:r>
          </w:p>
        </w:tc>
        <w:tc>
          <w:tcPr>
            <w:tcW w:w="268" w:type="pct"/>
            <w:tcBorders>
              <w:top w:val="nil"/>
              <w:left w:val="nil"/>
              <w:bottom w:val="nil"/>
              <w:right w:val="nil"/>
            </w:tcBorders>
            <w:shd w:val="clear" w:color="auto" w:fill="auto"/>
            <w:noWrap/>
            <w:vAlign w:val="center"/>
          </w:tcPr>
          <w:p w14:paraId="5471FA0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158.9 </w:t>
            </w:r>
          </w:p>
        </w:tc>
        <w:tc>
          <w:tcPr>
            <w:tcW w:w="316" w:type="pct"/>
            <w:tcBorders>
              <w:top w:val="nil"/>
              <w:left w:val="nil"/>
              <w:bottom w:val="nil"/>
              <w:right w:val="nil"/>
            </w:tcBorders>
            <w:shd w:val="clear" w:color="auto" w:fill="auto"/>
            <w:noWrap/>
            <w:vAlign w:val="center"/>
          </w:tcPr>
          <w:p w14:paraId="395BD37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6469.0 </w:t>
            </w:r>
          </w:p>
        </w:tc>
        <w:tc>
          <w:tcPr>
            <w:tcW w:w="316" w:type="pct"/>
            <w:tcBorders>
              <w:top w:val="nil"/>
              <w:left w:val="nil"/>
              <w:bottom w:val="nil"/>
              <w:right w:val="nil"/>
            </w:tcBorders>
            <w:shd w:val="clear" w:color="auto" w:fill="auto"/>
            <w:noWrap/>
            <w:vAlign w:val="center"/>
          </w:tcPr>
          <w:p w14:paraId="54AE966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6461.6 </w:t>
            </w:r>
          </w:p>
        </w:tc>
        <w:tc>
          <w:tcPr>
            <w:tcW w:w="290" w:type="pct"/>
            <w:tcBorders>
              <w:top w:val="nil"/>
              <w:left w:val="nil"/>
              <w:bottom w:val="nil"/>
              <w:right w:val="nil"/>
            </w:tcBorders>
            <w:shd w:val="clear" w:color="auto" w:fill="auto"/>
            <w:noWrap/>
            <w:vAlign w:val="center"/>
          </w:tcPr>
          <w:p w14:paraId="513C659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4.7 </w:t>
            </w:r>
          </w:p>
        </w:tc>
        <w:tc>
          <w:tcPr>
            <w:tcW w:w="255" w:type="pct"/>
            <w:tcBorders>
              <w:top w:val="nil"/>
              <w:left w:val="nil"/>
              <w:bottom w:val="nil"/>
              <w:right w:val="nil"/>
            </w:tcBorders>
            <w:shd w:val="clear" w:color="auto" w:fill="auto"/>
            <w:noWrap/>
            <w:vAlign w:val="center"/>
          </w:tcPr>
          <w:p w14:paraId="7B623C7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375.9 </w:t>
            </w:r>
          </w:p>
        </w:tc>
        <w:tc>
          <w:tcPr>
            <w:tcW w:w="328" w:type="pct"/>
            <w:tcBorders>
              <w:top w:val="nil"/>
              <w:left w:val="nil"/>
              <w:bottom w:val="nil"/>
              <w:right w:val="nil"/>
            </w:tcBorders>
            <w:shd w:val="clear" w:color="auto" w:fill="auto"/>
            <w:noWrap/>
            <w:vAlign w:val="center"/>
          </w:tcPr>
          <w:p w14:paraId="19E4B89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6466.0 </w:t>
            </w:r>
          </w:p>
        </w:tc>
        <w:tc>
          <w:tcPr>
            <w:tcW w:w="316" w:type="pct"/>
            <w:tcBorders>
              <w:top w:val="nil"/>
              <w:left w:val="nil"/>
              <w:bottom w:val="nil"/>
              <w:right w:val="nil"/>
            </w:tcBorders>
            <w:shd w:val="clear" w:color="auto" w:fill="auto"/>
            <w:noWrap/>
            <w:vAlign w:val="center"/>
          </w:tcPr>
          <w:p w14:paraId="0DF5DCD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6460.8 </w:t>
            </w:r>
          </w:p>
        </w:tc>
        <w:tc>
          <w:tcPr>
            <w:tcW w:w="262" w:type="pct"/>
            <w:tcBorders>
              <w:top w:val="nil"/>
              <w:left w:val="nil"/>
              <w:bottom w:val="nil"/>
              <w:right w:val="nil"/>
            </w:tcBorders>
            <w:shd w:val="clear" w:color="auto" w:fill="auto"/>
            <w:noWrap/>
            <w:vAlign w:val="center"/>
          </w:tcPr>
          <w:p w14:paraId="3AB4D71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3.6 </w:t>
            </w:r>
          </w:p>
        </w:tc>
        <w:tc>
          <w:tcPr>
            <w:tcW w:w="268" w:type="pct"/>
            <w:tcBorders>
              <w:top w:val="nil"/>
              <w:left w:val="nil"/>
              <w:bottom w:val="nil"/>
              <w:right w:val="nil"/>
            </w:tcBorders>
            <w:shd w:val="clear" w:color="auto" w:fill="auto"/>
            <w:noWrap/>
            <w:vAlign w:val="center"/>
          </w:tcPr>
          <w:p w14:paraId="2608DBD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348.8 </w:t>
            </w:r>
          </w:p>
        </w:tc>
      </w:tr>
      <w:tr w14:paraId="7692E5FF">
        <w:trPr>
          <w:trHeight w:val="346" w:hRule="atLeast"/>
        </w:trPr>
        <w:tc>
          <w:tcPr>
            <w:tcW w:w="314" w:type="pct"/>
            <w:tcBorders>
              <w:top w:val="nil"/>
              <w:left w:val="nil"/>
              <w:bottom w:val="nil"/>
              <w:right w:val="nil"/>
            </w:tcBorders>
            <w:shd w:val="clear" w:color="auto" w:fill="auto"/>
            <w:noWrap/>
            <w:vAlign w:val="center"/>
          </w:tcPr>
          <w:p w14:paraId="54398D3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200</w:t>
            </w:r>
          </w:p>
        </w:tc>
        <w:tc>
          <w:tcPr>
            <w:tcW w:w="315" w:type="pct"/>
            <w:tcBorders>
              <w:top w:val="nil"/>
              <w:left w:val="nil"/>
              <w:bottom w:val="nil"/>
              <w:right w:val="nil"/>
            </w:tcBorders>
            <w:shd w:val="clear" w:color="auto" w:fill="auto"/>
            <w:noWrap/>
            <w:vAlign w:val="center"/>
          </w:tcPr>
          <w:p w14:paraId="1758FF9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9081.0 </w:t>
            </w:r>
          </w:p>
        </w:tc>
        <w:tc>
          <w:tcPr>
            <w:tcW w:w="322" w:type="pct"/>
            <w:tcBorders>
              <w:top w:val="nil"/>
              <w:left w:val="nil"/>
              <w:bottom w:val="nil"/>
              <w:right w:val="nil"/>
            </w:tcBorders>
            <w:shd w:val="clear" w:color="auto" w:fill="auto"/>
            <w:noWrap/>
            <w:vAlign w:val="center"/>
          </w:tcPr>
          <w:p w14:paraId="67550FD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9040.9 </w:t>
            </w:r>
          </w:p>
        </w:tc>
        <w:tc>
          <w:tcPr>
            <w:tcW w:w="262" w:type="pct"/>
            <w:tcBorders>
              <w:top w:val="nil"/>
              <w:left w:val="nil"/>
              <w:bottom w:val="nil"/>
              <w:right w:val="nil"/>
            </w:tcBorders>
            <w:shd w:val="clear" w:color="auto" w:fill="auto"/>
            <w:noWrap/>
            <w:vAlign w:val="center"/>
          </w:tcPr>
          <w:p w14:paraId="491A4DC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45.6 </w:t>
            </w:r>
          </w:p>
        </w:tc>
        <w:tc>
          <w:tcPr>
            <w:tcW w:w="292" w:type="pct"/>
            <w:tcBorders>
              <w:top w:val="nil"/>
              <w:left w:val="nil"/>
              <w:bottom w:val="nil"/>
              <w:right w:val="nil"/>
            </w:tcBorders>
            <w:shd w:val="clear" w:color="auto" w:fill="auto"/>
            <w:noWrap/>
            <w:vAlign w:val="center"/>
          </w:tcPr>
          <w:p w14:paraId="025F7F8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3.2 </w:t>
            </w:r>
          </w:p>
        </w:tc>
        <w:tc>
          <w:tcPr>
            <w:tcW w:w="289" w:type="pct"/>
            <w:tcBorders>
              <w:top w:val="nil"/>
              <w:left w:val="nil"/>
              <w:bottom w:val="nil"/>
              <w:right w:val="nil"/>
            </w:tcBorders>
            <w:shd w:val="clear" w:color="auto" w:fill="auto"/>
            <w:noWrap/>
            <w:vAlign w:val="center"/>
          </w:tcPr>
          <w:p w14:paraId="5FD7B2E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9163.0 </w:t>
            </w:r>
          </w:p>
        </w:tc>
        <w:tc>
          <w:tcPr>
            <w:tcW w:w="316" w:type="pct"/>
            <w:tcBorders>
              <w:top w:val="nil"/>
              <w:left w:val="nil"/>
              <w:bottom w:val="nil"/>
              <w:right w:val="nil"/>
            </w:tcBorders>
            <w:shd w:val="clear" w:color="auto" w:fill="auto"/>
            <w:noWrap/>
            <w:vAlign w:val="center"/>
          </w:tcPr>
          <w:p w14:paraId="3AF9AE0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9111.1 </w:t>
            </w:r>
          </w:p>
        </w:tc>
        <w:tc>
          <w:tcPr>
            <w:tcW w:w="262" w:type="pct"/>
            <w:tcBorders>
              <w:top w:val="nil"/>
              <w:left w:val="nil"/>
              <w:bottom w:val="nil"/>
              <w:right w:val="nil"/>
            </w:tcBorders>
            <w:shd w:val="clear" w:color="auto" w:fill="auto"/>
            <w:noWrap/>
            <w:vAlign w:val="center"/>
          </w:tcPr>
          <w:p w14:paraId="469460B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26.0 </w:t>
            </w:r>
          </w:p>
        </w:tc>
        <w:tc>
          <w:tcPr>
            <w:tcW w:w="268" w:type="pct"/>
            <w:tcBorders>
              <w:top w:val="nil"/>
              <w:left w:val="nil"/>
              <w:bottom w:val="nil"/>
              <w:right w:val="nil"/>
            </w:tcBorders>
            <w:shd w:val="clear" w:color="auto" w:fill="auto"/>
            <w:noWrap/>
            <w:vAlign w:val="center"/>
          </w:tcPr>
          <w:p w14:paraId="2ABAAB8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225.4 </w:t>
            </w:r>
          </w:p>
        </w:tc>
        <w:tc>
          <w:tcPr>
            <w:tcW w:w="316" w:type="pct"/>
            <w:tcBorders>
              <w:top w:val="nil"/>
              <w:left w:val="nil"/>
              <w:bottom w:val="nil"/>
              <w:right w:val="nil"/>
            </w:tcBorders>
            <w:shd w:val="clear" w:color="auto" w:fill="auto"/>
            <w:noWrap/>
            <w:vAlign w:val="center"/>
          </w:tcPr>
          <w:p w14:paraId="3FBD344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9254.0 </w:t>
            </w:r>
          </w:p>
        </w:tc>
        <w:tc>
          <w:tcPr>
            <w:tcW w:w="316" w:type="pct"/>
            <w:tcBorders>
              <w:top w:val="nil"/>
              <w:left w:val="nil"/>
              <w:bottom w:val="nil"/>
              <w:right w:val="nil"/>
            </w:tcBorders>
            <w:shd w:val="clear" w:color="auto" w:fill="auto"/>
            <w:noWrap/>
            <w:vAlign w:val="center"/>
          </w:tcPr>
          <w:p w14:paraId="6C46A89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9241.9 </w:t>
            </w:r>
          </w:p>
        </w:tc>
        <w:tc>
          <w:tcPr>
            <w:tcW w:w="290" w:type="pct"/>
            <w:tcBorders>
              <w:top w:val="nil"/>
              <w:left w:val="nil"/>
              <w:bottom w:val="nil"/>
              <w:right w:val="nil"/>
            </w:tcBorders>
            <w:shd w:val="clear" w:color="auto" w:fill="auto"/>
            <w:noWrap/>
            <w:vAlign w:val="center"/>
          </w:tcPr>
          <w:p w14:paraId="708294D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5.2 </w:t>
            </w:r>
          </w:p>
        </w:tc>
        <w:tc>
          <w:tcPr>
            <w:tcW w:w="255" w:type="pct"/>
            <w:tcBorders>
              <w:top w:val="nil"/>
              <w:left w:val="nil"/>
              <w:bottom w:val="nil"/>
              <w:right w:val="nil"/>
            </w:tcBorders>
            <w:shd w:val="clear" w:color="auto" w:fill="auto"/>
            <w:noWrap/>
            <w:vAlign w:val="center"/>
          </w:tcPr>
          <w:p w14:paraId="14AAADA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398.5 </w:t>
            </w:r>
          </w:p>
        </w:tc>
        <w:tc>
          <w:tcPr>
            <w:tcW w:w="328" w:type="pct"/>
            <w:tcBorders>
              <w:top w:val="nil"/>
              <w:left w:val="nil"/>
              <w:bottom w:val="nil"/>
              <w:right w:val="nil"/>
            </w:tcBorders>
            <w:shd w:val="clear" w:color="auto" w:fill="auto"/>
            <w:noWrap/>
            <w:vAlign w:val="center"/>
          </w:tcPr>
          <w:p w14:paraId="3E1A99D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9254.0 </w:t>
            </w:r>
          </w:p>
        </w:tc>
        <w:tc>
          <w:tcPr>
            <w:tcW w:w="316" w:type="pct"/>
            <w:tcBorders>
              <w:top w:val="nil"/>
              <w:left w:val="nil"/>
              <w:bottom w:val="nil"/>
              <w:right w:val="nil"/>
            </w:tcBorders>
            <w:shd w:val="clear" w:color="auto" w:fill="auto"/>
            <w:noWrap/>
            <w:vAlign w:val="center"/>
          </w:tcPr>
          <w:p w14:paraId="07FB4DD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9242.0 </w:t>
            </w:r>
          </w:p>
        </w:tc>
        <w:tc>
          <w:tcPr>
            <w:tcW w:w="262" w:type="pct"/>
            <w:tcBorders>
              <w:top w:val="nil"/>
              <w:left w:val="nil"/>
              <w:bottom w:val="nil"/>
              <w:right w:val="nil"/>
            </w:tcBorders>
            <w:shd w:val="clear" w:color="auto" w:fill="auto"/>
            <w:noWrap/>
            <w:vAlign w:val="center"/>
          </w:tcPr>
          <w:p w14:paraId="1AB22C3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6.0 </w:t>
            </w:r>
          </w:p>
        </w:tc>
        <w:tc>
          <w:tcPr>
            <w:tcW w:w="268" w:type="pct"/>
            <w:tcBorders>
              <w:top w:val="nil"/>
              <w:left w:val="nil"/>
              <w:bottom w:val="nil"/>
              <w:right w:val="nil"/>
            </w:tcBorders>
            <w:shd w:val="clear" w:color="auto" w:fill="auto"/>
            <w:noWrap/>
            <w:vAlign w:val="center"/>
          </w:tcPr>
          <w:p w14:paraId="62620C3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369.9 </w:t>
            </w:r>
          </w:p>
        </w:tc>
      </w:tr>
      <w:tr w14:paraId="594017ED">
        <w:trPr>
          <w:trHeight w:val="346" w:hRule="atLeast"/>
        </w:trPr>
        <w:tc>
          <w:tcPr>
            <w:tcW w:w="314" w:type="pct"/>
            <w:tcBorders>
              <w:top w:val="nil"/>
              <w:left w:val="nil"/>
              <w:bottom w:val="nil"/>
              <w:right w:val="nil"/>
            </w:tcBorders>
            <w:shd w:val="clear" w:color="auto" w:fill="auto"/>
            <w:noWrap/>
            <w:vAlign w:val="center"/>
          </w:tcPr>
          <w:p w14:paraId="6CA86F2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219</w:t>
            </w:r>
          </w:p>
        </w:tc>
        <w:tc>
          <w:tcPr>
            <w:tcW w:w="315" w:type="pct"/>
            <w:tcBorders>
              <w:top w:val="nil"/>
              <w:left w:val="nil"/>
              <w:bottom w:val="nil"/>
              <w:right w:val="nil"/>
            </w:tcBorders>
            <w:shd w:val="clear" w:color="auto" w:fill="auto"/>
            <w:noWrap/>
            <w:vAlign w:val="center"/>
          </w:tcPr>
          <w:p w14:paraId="78B0E1F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6815.0 </w:t>
            </w:r>
          </w:p>
        </w:tc>
        <w:tc>
          <w:tcPr>
            <w:tcW w:w="322" w:type="pct"/>
            <w:tcBorders>
              <w:top w:val="nil"/>
              <w:left w:val="nil"/>
              <w:bottom w:val="nil"/>
              <w:right w:val="nil"/>
            </w:tcBorders>
            <w:shd w:val="clear" w:color="auto" w:fill="auto"/>
            <w:noWrap/>
            <w:vAlign w:val="center"/>
          </w:tcPr>
          <w:p w14:paraId="23382E6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6765.0 </w:t>
            </w:r>
          </w:p>
        </w:tc>
        <w:tc>
          <w:tcPr>
            <w:tcW w:w="262" w:type="pct"/>
            <w:tcBorders>
              <w:top w:val="nil"/>
              <w:left w:val="nil"/>
              <w:bottom w:val="nil"/>
              <w:right w:val="nil"/>
            </w:tcBorders>
            <w:shd w:val="clear" w:color="auto" w:fill="auto"/>
            <w:noWrap/>
            <w:vAlign w:val="center"/>
          </w:tcPr>
          <w:p w14:paraId="300A800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45.7 </w:t>
            </w:r>
          </w:p>
        </w:tc>
        <w:tc>
          <w:tcPr>
            <w:tcW w:w="292" w:type="pct"/>
            <w:tcBorders>
              <w:top w:val="nil"/>
              <w:left w:val="nil"/>
              <w:bottom w:val="nil"/>
              <w:right w:val="nil"/>
            </w:tcBorders>
            <w:shd w:val="clear" w:color="auto" w:fill="auto"/>
            <w:noWrap/>
            <w:vAlign w:val="center"/>
          </w:tcPr>
          <w:p w14:paraId="220A1F0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 </w:t>
            </w:r>
          </w:p>
        </w:tc>
        <w:tc>
          <w:tcPr>
            <w:tcW w:w="289" w:type="pct"/>
            <w:tcBorders>
              <w:top w:val="nil"/>
              <w:left w:val="nil"/>
              <w:bottom w:val="nil"/>
              <w:right w:val="nil"/>
            </w:tcBorders>
            <w:shd w:val="clear" w:color="auto" w:fill="auto"/>
            <w:noWrap/>
            <w:vAlign w:val="center"/>
          </w:tcPr>
          <w:p w14:paraId="35E59A4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6908.0 </w:t>
            </w:r>
          </w:p>
        </w:tc>
        <w:tc>
          <w:tcPr>
            <w:tcW w:w="316" w:type="pct"/>
            <w:tcBorders>
              <w:top w:val="nil"/>
              <w:left w:val="nil"/>
              <w:bottom w:val="nil"/>
              <w:right w:val="nil"/>
            </w:tcBorders>
            <w:shd w:val="clear" w:color="auto" w:fill="auto"/>
            <w:noWrap/>
            <w:vAlign w:val="center"/>
          </w:tcPr>
          <w:p w14:paraId="690AE02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6826.8 </w:t>
            </w:r>
          </w:p>
        </w:tc>
        <w:tc>
          <w:tcPr>
            <w:tcW w:w="262" w:type="pct"/>
            <w:tcBorders>
              <w:top w:val="nil"/>
              <w:left w:val="nil"/>
              <w:bottom w:val="nil"/>
              <w:right w:val="nil"/>
            </w:tcBorders>
            <w:shd w:val="clear" w:color="auto" w:fill="auto"/>
            <w:noWrap/>
            <w:vAlign w:val="center"/>
          </w:tcPr>
          <w:p w14:paraId="3F2B51A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34.9 </w:t>
            </w:r>
          </w:p>
        </w:tc>
        <w:tc>
          <w:tcPr>
            <w:tcW w:w="268" w:type="pct"/>
            <w:tcBorders>
              <w:top w:val="nil"/>
              <w:left w:val="nil"/>
              <w:bottom w:val="nil"/>
              <w:right w:val="nil"/>
            </w:tcBorders>
            <w:shd w:val="clear" w:color="auto" w:fill="auto"/>
            <w:noWrap/>
            <w:vAlign w:val="center"/>
          </w:tcPr>
          <w:p w14:paraId="10DA5D8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86.0 </w:t>
            </w:r>
          </w:p>
        </w:tc>
        <w:tc>
          <w:tcPr>
            <w:tcW w:w="316" w:type="pct"/>
            <w:tcBorders>
              <w:top w:val="nil"/>
              <w:left w:val="nil"/>
              <w:bottom w:val="nil"/>
              <w:right w:val="nil"/>
            </w:tcBorders>
            <w:shd w:val="clear" w:color="auto" w:fill="auto"/>
            <w:noWrap/>
            <w:vAlign w:val="center"/>
          </w:tcPr>
          <w:p w14:paraId="01B0602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6997.0 </w:t>
            </w:r>
          </w:p>
        </w:tc>
        <w:tc>
          <w:tcPr>
            <w:tcW w:w="316" w:type="pct"/>
            <w:tcBorders>
              <w:top w:val="nil"/>
              <w:left w:val="nil"/>
              <w:bottom w:val="nil"/>
              <w:right w:val="nil"/>
            </w:tcBorders>
            <w:shd w:val="clear" w:color="auto" w:fill="auto"/>
            <w:noWrap/>
            <w:vAlign w:val="center"/>
          </w:tcPr>
          <w:p w14:paraId="4D548A1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6987.3 </w:t>
            </w:r>
          </w:p>
        </w:tc>
        <w:tc>
          <w:tcPr>
            <w:tcW w:w="290" w:type="pct"/>
            <w:tcBorders>
              <w:top w:val="nil"/>
              <w:left w:val="nil"/>
              <w:bottom w:val="nil"/>
              <w:right w:val="nil"/>
            </w:tcBorders>
            <w:shd w:val="clear" w:color="auto" w:fill="auto"/>
            <w:noWrap/>
            <w:vAlign w:val="center"/>
          </w:tcPr>
          <w:p w14:paraId="1117107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6.0 </w:t>
            </w:r>
          </w:p>
        </w:tc>
        <w:tc>
          <w:tcPr>
            <w:tcW w:w="255" w:type="pct"/>
            <w:tcBorders>
              <w:top w:val="nil"/>
              <w:left w:val="nil"/>
              <w:bottom w:val="nil"/>
              <w:right w:val="nil"/>
            </w:tcBorders>
            <w:shd w:val="clear" w:color="auto" w:fill="auto"/>
            <w:noWrap/>
            <w:vAlign w:val="center"/>
          </w:tcPr>
          <w:p w14:paraId="3D960B5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363.1 </w:t>
            </w:r>
          </w:p>
        </w:tc>
        <w:tc>
          <w:tcPr>
            <w:tcW w:w="328" w:type="pct"/>
            <w:tcBorders>
              <w:top w:val="nil"/>
              <w:left w:val="nil"/>
              <w:bottom w:val="nil"/>
              <w:right w:val="nil"/>
            </w:tcBorders>
            <w:shd w:val="clear" w:color="auto" w:fill="auto"/>
            <w:noWrap/>
            <w:vAlign w:val="center"/>
          </w:tcPr>
          <w:p w14:paraId="3A6B258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6999.0 </w:t>
            </w:r>
          </w:p>
        </w:tc>
        <w:tc>
          <w:tcPr>
            <w:tcW w:w="316" w:type="pct"/>
            <w:tcBorders>
              <w:top w:val="nil"/>
              <w:left w:val="nil"/>
              <w:bottom w:val="nil"/>
              <w:right w:val="nil"/>
            </w:tcBorders>
            <w:shd w:val="clear" w:color="auto" w:fill="auto"/>
            <w:noWrap/>
            <w:vAlign w:val="center"/>
          </w:tcPr>
          <w:p w14:paraId="1F63F81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6990.8 </w:t>
            </w:r>
          </w:p>
        </w:tc>
        <w:tc>
          <w:tcPr>
            <w:tcW w:w="262" w:type="pct"/>
            <w:tcBorders>
              <w:top w:val="nil"/>
              <w:left w:val="nil"/>
              <w:bottom w:val="nil"/>
              <w:right w:val="nil"/>
            </w:tcBorders>
            <w:shd w:val="clear" w:color="auto" w:fill="auto"/>
            <w:noWrap/>
            <w:vAlign w:val="center"/>
          </w:tcPr>
          <w:p w14:paraId="54EEF72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7.6 </w:t>
            </w:r>
          </w:p>
        </w:tc>
        <w:tc>
          <w:tcPr>
            <w:tcW w:w="268" w:type="pct"/>
            <w:tcBorders>
              <w:top w:val="nil"/>
              <w:left w:val="nil"/>
              <w:bottom w:val="nil"/>
              <w:right w:val="nil"/>
            </w:tcBorders>
            <w:shd w:val="clear" w:color="auto" w:fill="auto"/>
            <w:noWrap/>
            <w:vAlign w:val="center"/>
          </w:tcPr>
          <w:p w14:paraId="2C2394A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385.8 </w:t>
            </w:r>
          </w:p>
        </w:tc>
      </w:tr>
      <w:tr w14:paraId="3630877D">
        <w:trPr>
          <w:trHeight w:val="346" w:hRule="atLeast"/>
        </w:trPr>
        <w:tc>
          <w:tcPr>
            <w:tcW w:w="314" w:type="pct"/>
            <w:tcBorders>
              <w:top w:val="nil"/>
              <w:left w:val="nil"/>
              <w:bottom w:val="nil"/>
              <w:right w:val="nil"/>
            </w:tcBorders>
            <w:shd w:val="clear" w:color="auto" w:fill="auto"/>
            <w:noWrap/>
            <w:vAlign w:val="center"/>
          </w:tcPr>
          <w:p w14:paraId="5CA61BB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242</w:t>
            </w:r>
          </w:p>
        </w:tc>
        <w:tc>
          <w:tcPr>
            <w:tcW w:w="315" w:type="pct"/>
            <w:tcBorders>
              <w:top w:val="nil"/>
              <w:left w:val="nil"/>
              <w:bottom w:val="nil"/>
              <w:right w:val="nil"/>
            </w:tcBorders>
            <w:shd w:val="clear" w:color="auto" w:fill="auto"/>
            <w:noWrap/>
            <w:vAlign w:val="center"/>
          </w:tcPr>
          <w:p w14:paraId="7DCD333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8613.0 </w:t>
            </w:r>
          </w:p>
        </w:tc>
        <w:tc>
          <w:tcPr>
            <w:tcW w:w="322" w:type="pct"/>
            <w:tcBorders>
              <w:top w:val="nil"/>
              <w:left w:val="nil"/>
              <w:bottom w:val="nil"/>
              <w:right w:val="nil"/>
            </w:tcBorders>
            <w:shd w:val="clear" w:color="auto" w:fill="auto"/>
            <w:noWrap/>
            <w:vAlign w:val="center"/>
          </w:tcPr>
          <w:p w14:paraId="46ABBCD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8456.4 </w:t>
            </w:r>
          </w:p>
        </w:tc>
        <w:tc>
          <w:tcPr>
            <w:tcW w:w="262" w:type="pct"/>
            <w:tcBorders>
              <w:top w:val="nil"/>
              <w:left w:val="nil"/>
              <w:bottom w:val="nil"/>
              <w:right w:val="nil"/>
            </w:tcBorders>
            <w:shd w:val="clear" w:color="auto" w:fill="auto"/>
            <w:noWrap/>
            <w:vAlign w:val="center"/>
          </w:tcPr>
          <w:p w14:paraId="4EF8489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101.2 </w:t>
            </w:r>
          </w:p>
        </w:tc>
        <w:tc>
          <w:tcPr>
            <w:tcW w:w="292" w:type="pct"/>
            <w:tcBorders>
              <w:top w:val="nil"/>
              <w:left w:val="nil"/>
              <w:bottom w:val="nil"/>
              <w:right w:val="nil"/>
            </w:tcBorders>
            <w:shd w:val="clear" w:color="auto" w:fill="auto"/>
            <w:noWrap/>
            <w:vAlign w:val="center"/>
          </w:tcPr>
          <w:p w14:paraId="67DA131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2.0 </w:t>
            </w:r>
          </w:p>
        </w:tc>
        <w:tc>
          <w:tcPr>
            <w:tcW w:w="289" w:type="pct"/>
            <w:tcBorders>
              <w:top w:val="nil"/>
              <w:left w:val="nil"/>
              <w:bottom w:val="nil"/>
              <w:right w:val="nil"/>
            </w:tcBorders>
            <w:shd w:val="clear" w:color="auto" w:fill="auto"/>
            <w:noWrap/>
            <w:vAlign w:val="center"/>
          </w:tcPr>
          <w:p w14:paraId="320CBAC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8580.0 </w:t>
            </w:r>
          </w:p>
        </w:tc>
        <w:tc>
          <w:tcPr>
            <w:tcW w:w="316" w:type="pct"/>
            <w:tcBorders>
              <w:top w:val="nil"/>
              <w:left w:val="nil"/>
              <w:bottom w:val="nil"/>
              <w:right w:val="nil"/>
            </w:tcBorders>
            <w:shd w:val="clear" w:color="auto" w:fill="auto"/>
            <w:noWrap/>
            <w:vAlign w:val="center"/>
          </w:tcPr>
          <w:p w14:paraId="6508AE4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8425.9 </w:t>
            </w:r>
          </w:p>
        </w:tc>
        <w:tc>
          <w:tcPr>
            <w:tcW w:w="262" w:type="pct"/>
            <w:tcBorders>
              <w:top w:val="nil"/>
              <w:left w:val="nil"/>
              <w:bottom w:val="nil"/>
              <w:right w:val="nil"/>
            </w:tcBorders>
            <w:shd w:val="clear" w:color="auto" w:fill="auto"/>
            <w:noWrap/>
            <w:vAlign w:val="center"/>
          </w:tcPr>
          <w:p w14:paraId="596778E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78.5 </w:t>
            </w:r>
          </w:p>
        </w:tc>
        <w:tc>
          <w:tcPr>
            <w:tcW w:w="268" w:type="pct"/>
            <w:tcBorders>
              <w:top w:val="nil"/>
              <w:left w:val="nil"/>
              <w:bottom w:val="nil"/>
              <w:right w:val="nil"/>
            </w:tcBorders>
            <w:shd w:val="clear" w:color="auto" w:fill="auto"/>
            <w:noWrap/>
            <w:vAlign w:val="center"/>
          </w:tcPr>
          <w:p w14:paraId="5D70AB5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95.1 </w:t>
            </w:r>
          </w:p>
        </w:tc>
        <w:tc>
          <w:tcPr>
            <w:tcW w:w="316" w:type="pct"/>
            <w:tcBorders>
              <w:top w:val="nil"/>
              <w:left w:val="nil"/>
              <w:bottom w:val="nil"/>
              <w:right w:val="nil"/>
            </w:tcBorders>
            <w:shd w:val="clear" w:color="auto" w:fill="auto"/>
            <w:noWrap/>
            <w:vAlign w:val="center"/>
          </w:tcPr>
          <w:p w14:paraId="731B70B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8785.0 </w:t>
            </w:r>
          </w:p>
        </w:tc>
        <w:tc>
          <w:tcPr>
            <w:tcW w:w="316" w:type="pct"/>
            <w:tcBorders>
              <w:top w:val="nil"/>
              <w:left w:val="nil"/>
              <w:bottom w:val="nil"/>
              <w:right w:val="nil"/>
            </w:tcBorders>
            <w:shd w:val="clear" w:color="auto" w:fill="auto"/>
            <w:noWrap/>
            <w:vAlign w:val="center"/>
          </w:tcPr>
          <w:p w14:paraId="06DB0AD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8779.1 </w:t>
            </w:r>
          </w:p>
        </w:tc>
        <w:tc>
          <w:tcPr>
            <w:tcW w:w="290" w:type="pct"/>
            <w:tcBorders>
              <w:top w:val="nil"/>
              <w:left w:val="nil"/>
              <w:bottom w:val="nil"/>
              <w:right w:val="nil"/>
            </w:tcBorders>
            <w:shd w:val="clear" w:color="auto" w:fill="auto"/>
            <w:noWrap/>
            <w:vAlign w:val="center"/>
          </w:tcPr>
          <w:p w14:paraId="17FE9C6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10.5 </w:t>
            </w:r>
          </w:p>
        </w:tc>
        <w:tc>
          <w:tcPr>
            <w:tcW w:w="255" w:type="pct"/>
            <w:tcBorders>
              <w:top w:val="nil"/>
              <w:left w:val="nil"/>
              <w:bottom w:val="nil"/>
              <w:right w:val="nil"/>
            </w:tcBorders>
            <w:shd w:val="clear" w:color="auto" w:fill="auto"/>
            <w:noWrap/>
            <w:vAlign w:val="center"/>
          </w:tcPr>
          <w:p w14:paraId="379C819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236.3 </w:t>
            </w:r>
          </w:p>
        </w:tc>
        <w:tc>
          <w:tcPr>
            <w:tcW w:w="328" w:type="pct"/>
            <w:tcBorders>
              <w:top w:val="nil"/>
              <w:left w:val="nil"/>
              <w:bottom w:val="nil"/>
              <w:right w:val="nil"/>
            </w:tcBorders>
            <w:shd w:val="clear" w:color="auto" w:fill="auto"/>
            <w:noWrap/>
            <w:vAlign w:val="center"/>
          </w:tcPr>
          <w:p w14:paraId="093030D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8785.0 </w:t>
            </w:r>
          </w:p>
        </w:tc>
        <w:tc>
          <w:tcPr>
            <w:tcW w:w="316" w:type="pct"/>
            <w:tcBorders>
              <w:top w:val="nil"/>
              <w:left w:val="nil"/>
              <w:bottom w:val="nil"/>
              <w:right w:val="nil"/>
            </w:tcBorders>
            <w:shd w:val="clear" w:color="auto" w:fill="auto"/>
            <w:noWrap/>
            <w:vAlign w:val="center"/>
          </w:tcPr>
          <w:p w14:paraId="2356745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8777.9 </w:t>
            </w:r>
          </w:p>
        </w:tc>
        <w:tc>
          <w:tcPr>
            <w:tcW w:w="262" w:type="pct"/>
            <w:tcBorders>
              <w:top w:val="nil"/>
              <w:left w:val="nil"/>
              <w:bottom w:val="nil"/>
              <w:right w:val="nil"/>
            </w:tcBorders>
            <w:shd w:val="clear" w:color="auto" w:fill="auto"/>
            <w:noWrap/>
            <w:vAlign w:val="center"/>
          </w:tcPr>
          <w:p w14:paraId="439C07F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5.7 </w:t>
            </w:r>
          </w:p>
        </w:tc>
        <w:tc>
          <w:tcPr>
            <w:tcW w:w="268" w:type="pct"/>
            <w:tcBorders>
              <w:top w:val="nil"/>
              <w:left w:val="nil"/>
              <w:bottom w:val="nil"/>
              <w:right w:val="nil"/>
            </w:tcBorders>
            <w:shd w:val="clear" w:color="auto" w:fill="auto"/>
            <w:noWrap/>
            <w:vAlign w:val="center"/>
          </w:tcPr>
          <w:p w14:paraId="791FB4E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253.0 </w:t>
            </w:r>
          </w:p>
        </w:tc>
      </w:tr>
      <w:tr w14:paraId="467262E0">
        <w:trPr>
          <w:trHeight w:val="346" w:hRule="atLeast"/>
        </w:trPr>
        <w:tc>
          <w:tcPr>
            <w:tcW w:w="314" w:type="pct"/>
            <w:tcBorders>
              <w:top w:val="nil"/>
              <w:left w:val="nil"/>
              <w:bottom w:val="nil"/>
              <w:right w:val="nil"/>
            </w:tcBorders>
            <w:shd w:val="clear" w:color="auto" w:fill="auto"/>
            <w:noWrap/>
            <w:vAlign w:val="center"/>
          </w:tcPr>
          <w:p w14:paraId="6FCA3AE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261</w:t>
            </w:r>
          </w:p>
        </w:tc>
        <w:tc>
          <w:tcPr>
            <w:tcW w:w="315" w:type="pct"/>
            <w:tcBorders>
              <w:top w:val="nil"/>
              <w:left w:val="nil"/>
              <w:bottom w:val="nil"/>
              <w:right w:val="nil"/>
            </w:tcBorders>
            <w:shd w:val="clear" w:color="auto" w:fill="auto"/>
            <w:noWrap/>
            <w:vAlign w:val="center"/>
          </w:tcPr>
          <w:p w14:paraId="180B408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8905.0 </w:t>
            </w:r>
          </w:p>
        </w:tc>
        <w:tc>
          <w:tcPr>
            <w:tcW w:w="322" w:type="pct"/>
            <w:tcBorders>
              <w:top w:val="nil"/>
              <w:left w:val="nil"/>
              <w:bottom w:val="nil"/>
              <w:right w:val="nil"/>
            </w:tcBorders>
            <w:shd w:val="clear" w:color="auto" w:fill="auto"/>
            <w:noWrap/>
            <w:vAlign w:val="center"/>
          </w:tcPr>
          <w:p w14:paraId="62894A4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8799.5 </w:t>
            </w:r>
          </w:p>
        </w:tc>
        <w:tc>
          <w:tcPr>
            <w:tcW w:w="262" w:type="pct"/>
            <w:tcBorders>
              <w:top w:val="nil"/>
              <w:left w:val="nil"/>
              <w:bottom w:val="nil"/>
              <w:right w:val="nil"/>
            </w:tcBorders>
            <w:shd w:val="clear" w:color="auto" w:fill="auto"/>
            <w:noWrap/>
            <w:vAlign w:val="center"/>
          </w:tcPr>
          <w:p w14:paraId="01F8101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106.7 </w:t>
            </w:r>
          </w:p>
        </w:tc>
        <w:tc>
          <w:tcPr>
            <w:tcW w:w="292" w:type="pct"/>
            <w:tcBorders>
              <w:top w:val="nil"/>
              <w:left w:val="nil"/>
              <w:bottom w:val="nil"/>
              <w:right w:val="nil"/>
            </w:tcBorders>
            <w:shd w:val="clear" w:color="auto" w:fill="auto"/>
            <w:noWrap/>
            <w:vAlign w:val="center"/>
          </w:tcPr>
          <w:p w14:paraId="29D256D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2.3 </w:t>
            </w:r>
          </w:p>
        </w:tc>
        <w:tc>
          <w:tcPr>
            <w:tcW w:w="289" w:type="pct"/>
            <w:tcBorders>
              <w:top w:val="nil"/>
              <w:left w:val="nil"/>
              <w:bottom w:val="nil"/>
              <w:right w:val="nil"/>
            </w:tcBorders>
            <w:shd w:val="clear" w:color="auto" w:fill="auto"/>
            <w:noWrap/>
            <w:vAlign w:val="center"/>
          </w:tcPr>
          <w:p w14:paraId="6E24B54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8956.0 </w:t>
            </w:r>
          </w:p>
        </w:tc>
        <w:tc>
          <w:tcPr>
            <w:tcW w:w="316" w:type="pct"/>
            <w:tcBorders>
              <w:top w:val="nil"/>
              <w:left w:val="nil"/>
              <w:bottom w:val="nil"/>
              <w:right w:val="nil"/>
            </w:tcBorders>
            <w:shd w:val="clear" w:color="auto" w:fill="auto"/>
            <w:noWrap/>
            <w:vAlign w:val="center"/>
          </w:tcPr>
          <w:p w14:paraId="2714C0F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8794.9 </w:t>
            </w:r>
          </w:p>
        </w:tc>
        <w:tc>
          <w:tcPr>
            <w:tcW w:w="262" w:type="pct"/>
            <w:tcBorders>
              <w:top w:val="nil"/>
              <w:left w:val="nil"/>
              <w:bottom w:val="nil"/>
              <w:right w:val="nil"/>
            </w:tcBorders>
            <w:shd w:val="clear" w:color="auto" w:fill="auto"/>
            <w:noWrap/>
            <w:vAlign w:val="center"/>
          </w:tcPr>
          <w:p w14:paraId="5AC14DF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110.4 </w:t>
            </w:r>
          </w:p>
        </w:tc>
        <w:tc>
          <w:tcPr>
            <w:tcW w:w="268" w:type="pct"/>
            <w:tcBorders>
              <w:top w:val="nil"/>
              <w:left w:val="nil"/>
              <w:bottom w:val="nil"/>
              <w:right w:val="nil"/>
            </w:tcBorders>
            <w:shd w:val="clear" w:color="auto" w:fill="auto"/>
            <w:noWrap/>
            <w:vAlign w:val="center"/>
          </w:tcPr>
          <w:p w14:paraId="5C39A73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108.4 </w:t>
            </w:r>
          </w:p>
        </w:tc>
        <w:tc>
          <w:tcPr>
            <w:tcW w:w="316" w:type="pct"/>
            <w:tcBorders>
              <w:top w:val="nil"/>
              <w:left w:val="nil"/>
              <w:bottom w:val="nil"/>
              <w:right w:val="nil"/>
            </w:tcBorders>
            <w:shd w:val="clear" w:color="auto" w:fill="auto"/>
            <w:noWrap/>
            <w:vAlign w:val="center"/>
          </w:tcPr>
          <w:p w14:paraId="0B495AB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9122.0 </w:t>
            </w:r>
          </w:p>
        </w:tc>
        <w:tc>
          <w:tcPr>
            <w:tcW w:w="316" w:type="pct"/>
            <w:tcBorders>
              <w:top w:val="nil"/>
              <w:left w:val="nil"/>
              <w:bottom w:val="nil"/>
              <w:right w:val="nil"/>
            </w:tcBorders>
            <w:shd w:val="clear" w:color="auto" w:fill="auto"/>
            <w:noWrap/>
            <w:vAlign w:val="center"/>
          </w:tcPr>
          <w:p w14:paraId="3CE4FE4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9110.8 </w:t>
            </w:r>
          </w:p>
        </w:tc>
        <w:tc>
          <w:tcPr>
            <w:tcW w:w="290" w:type="pct"/>
            <w:tcBorders>
              <w:top w:val="nil"/>
              <w:left w:val="nil"/>
              <w:bottom w:val="nil"/>
              <w:right w:val="nil"/>
            </w:tcBorders>
            <w:shd w:val="clear" w:color="auto" w:fill="auto"/>
            <w:noWrap/>
            <w:vAlign w:val="center"/>
          </w:tcPr>
          <w:p w14:paraId="181AF0E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6.4 </w:t>
            </w:r>
          </w:p>
        </w:tc>
        <w:tc>
          <w:tcPr>
            <w:tcW w:w="255" w:type="pct"/>
            <w:tcBorders>
              <w:top w:val="nil"/>
              <w:left w:val="nil"/>
              <w:bottom w:val="nil"/>
              <w:right w:val="nil"/>
            </w:tcBorders>
            <w:shd w:val="clear" w:color="auto" w:fill="auto"/>
            <w:noWrap/>
            <w:vAlign w:val="center"/>
          </w:tcPr>
          <w:p w14:paraId="0699644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327.7 </w:t>
            </w:r>
          </w:p>
        </w:tc>
        <w:tc>
          <w:tcPr>
            <w:tcW w:w="328" w:type="pct"/>
            <w:tcBorders>
              <w:top w:val="nil"/>
              <w:left w:val="nil"/>
              <w:bottom w:val="nil"/>
              <w:right w:val="nil"/>
            </w:tcBorders>
            <w:shd w:val="clear" w:color="auto" w:fill="auto"/>
            <w:noWrap/>
            <w:vAlign w:val="center"/>
          </w:tcPr>
          <w:p w14:paraId="3AEA12D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9122.0 </w:t>
            </w:r>
          </w:p>
        </w:tc>
        <w:tc>
          <w:tcPr>
            <w:tcW w:w="316" w:type="pct"/>
            <w:tcBorders>
              <w:top w:val="nil"/>
              <w:left w:val="nil"/>
              <w:bottom w:val="nil"/>
              <w:right w:val="nil"/>
            </w:tcBorders>
            <w:shd w:val="clear" w:color="auto" w:fill="auto"/>
            <w:noWrap/>
            <w:vAlign w:val="center"/>
          </w:tcPr>
          <w:p w14:paraId="19BB193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9113.5 </w:t>
            </w:r>
          </w:p>
        </w:tc>
        <w:tc>
          <w:tcPr>
            <w:tcW w:w="262" w:type="pct"/>
            <w:tcBorders>
              <w:top w:val="nil"/>
              <w:left w:val="nil"/>
              <w:bottom w:val="nil"/>
              <w:right w:val="nil"/>
            </w:tcBorders>
            <w:shd w:val="clear" w:color="auto" w:fill="auto"/>
            <w:noWrap/>
            <w:vAlign w:val="center"/>
          </w:tcPr>
          <w:p w14:paraId="69ECF6A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6.4 </w:t>
            </w:r>
          </w:p>
        </w:tc>
        <w:tc>
          <w:tcPr>
            <w:tcW w:w="268" w:type="pct"/>
            <w:tcBorders>
              <w:top w:val="nil"/>
              <w:left w:val="nil"/>
              <w:bottom w:val="nil"/>
              <w:right w:val="nil"/>
            </w:tcBorders>
            <w:shd w:val="clear" w:color="auto" w:fill="auto"/>
            <w:noWrap/>
            <w:vAlign w:val="center"/>
          </w:tcPr>
          <w:p w14:paraId="12E34E6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366.6 </w:t>
            </w:r>
          </w:p>
        </w:tc>
      </w:tr>
      <w:tr w14:paraId="54ED42D2">
        <w:trPr>
          <w:trHeight w:val="346" w:hRule="atLeast"/>
        </w:trPr>
        <w:tc>
          <w:tcPr>
            <w:tcW w:w="314" w:type="pct"/>
            <w:tcBorders>
              <w:top w:val="nil"/>
              <w:left w:val="nil"/>
              <w:bottom w:val="nil"/>
              <w:right w:val="nil"/>
            </w:tcBorders>
            <w:shd w:val="clear" w:color="auto" w:fill="auto"/>
            <w:noWrap/>
            <w:vAlign w:val="center"/>
          </w:tcPr>
          <w:p w14:paraId="4B81112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280</w:t>
            </w:r>
          </w:p>
        </w:tc>
        <w:tc>
          <w:tcPr>
            <w:tcW w:w="315" w:type="pct"/>
            <w:tcBorders>
              <w:top w:val="nil"/>
              <w:left w:val="nil"/>
              <w:bottom w:val="nil"/>
              <w:right w:val="nil"/>
            </w:tcBorders>
            <w:shd w:val="clear" w:color="auto" w:fill="auto"/>
            <w:noWrap/>
            <w:vAlign w:val="center"/>
          </w:tcPr>
          <w:p w14:paraId="5F075DD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9929.0 </w:t>
            </w:r>
          </w:p>
        </w:tc>
        <w:tc>
          <w:tcPr>
            <w:tcW w:w="322" w:type="pct"/>
            <w:tcBorders>
              <w:top w:val="nil"/>
              <w:left w:val="nil"/>
              <w:bottom w:val="nil"/>
              <w:right w:val="nil"/>
            </w:tcBorders>
            <w:shd w:val="clear" w:color="auto" w:fill="auto"/>
            <w:noWrap/>
            <w:vAlign w:val="center"/>
          </w:tcPr>
          <w:p w14:paraId="6AFD628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9635.3 </w:t>
            </w:r>
          </w:p>
        </w:tc>
        <w:tc>
          <w:tcPr>
            <w:tcW w:w="262" w:type="pct"/>
            <w:tcBorders>
              <w:top w:val="nil"/>
              <w:left w:val="nil"/>
              <w:bottom w:val="nil"/>
              <w:right w:val="nil"/>
            </w:tcBorders>
            <w:shd w:val="clear" w:color="auto" w:fill="auto"/>
            <w:noWrap/>
            <w:vAlign w:val="center"/>
          </w:tcPr>
          <w:p w14:paraId="5D34105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208.2 </w:t>
            </w:r>
          </w:p>
        </w:tc>
        <w:tc>
          <w:tcPr>
            <w:tcW w:w="292" w:type="pct"/>
            <w:tcBorders>
              <w:top w:val="nil"/>
              <w:left w:val="nil"/>
              <w:bottom w:val="nil"/>
              <w:right w:val="nil"/>
            </w:tcBorders>
            <w:shd w:val="clear" w:color="auto" w:fill="auto"/>
            <w:noWrap/>
            <w:vAlign w:val="center"/>
          </w:tcPr>
          <w:p w14:paraId="0C81981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2.6 </w:t>
            </w:r>
          </w:p>
        </w:tc>
        <w:tc>
          <w:tcPr>
            <w:tcW w:w="289" w:type="pct"/>
            <w:tcBorders>
              <w:top w:val="nil"/>
              <w:left w:val="nil"/>
              <w:bottom w:val="nil"/>
              <w:right w:val="nil"/>
            </w:tcBorders>
            <w:shd w:val="clear" w:color="auto" w:fill="auto"/>
            <w:noWrap/>
            <w:vAlign w:val="center"/>
          </w:tcPr>
          <w:p w14:paraId="1BF15DE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9608.0 </w:t>
            </w:r>
          </w:p>
        </w:tc>
        <w:tc>
          <w:tcPr>
            <w:tcW w:w="316" w:type="pct"/>
            <w:tcBorders>
              <w:top w:val="nil"/>
              <w:left w:val="nil"/>
              <w:bottom w:val="nil"/>
              <w:right w:val="nil"/>
            </w:tcBorders>
            <w:shd w:val="clear" w:color="auto" w:fill="auto"/>
            <w:noWrap/>
            <w:vAlign w:val="center"/>
          </w:tcPr>
          <w:p w14:paraId="797ADAD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9274.5 </w:t>
            </w:r>
          </w:p>
        </w:tc>
        <w:tc>
          <w:tcPr>
            <w:tcW w:w="262" w:type="pct"/>
            <w:tcBorders>
              <w:top w:val="nil"/>
              <w:left w:val="nil"/>
              <w:bottom w:val="nil"/>
              <w:right w:val="nil"/>
            </w:tcBorders>
            <w:shd w:val="clear" w:color="auto" w:fill="auto"/>
            <w:noWrap/>
            <w:vAlign w:val="center"/>
          </w:tcPr>
          <w:p w14:paraId="29DFEB0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127.6 </w:t>
            </w:r>
          </w:p>
        </w:tc>
        <w:tc>
          <w:tcPr>
            <w:tcW w:w="268" w:type="pct"/>
            <w:tcBorders>
              <w:top w:val="nil"/>
              <w:left w:val="nil"/>
              <w:bottom w:val="nil"/>
              <w:right w:val="nil"/>
            </w:tcBorders>
            <w:shd w:val="clear" w:color="auto" w:fill="auto"/>
            <w:noWrap/>
            <w:vAlign w:val="center"/>
          </w:tcPr>
          <w:p w14:paraId="6A25306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99.1 </w:t>
            </w:r>
          </w:p>
        </w:tc>
        <w:tc>
          <w:tcPr>
            <w:tcW w:w="316" w:type="pct"/>
            <w:tcBorders>
              <w:top w:val="nil"/>
              <w:left w:val="nil"/>
              <w:bottom w:val="nil"/>
              <w:right w:val="nil"/>
            </w:tcBorders>
            <w:shd w:val="clear" w:color="auto" w:fill="auto"/>
            <w:noWrap/>
            <w:vAlign w:val="center"/>
          </w:tcPr>
          <w:p w14:paraId="52A831F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10055.0 </w:t>
            </w:r>
          </w:p>
        </w:tc>
        <w:tc>
          <w:tcPr>
            <w:tcW w:w="316" w:type="pct"/>
            <w:tcBorders>
              <w:top w:val="nil"/>
              <w:left w:val="nil"/>
              <w:bottom w:val="nil"/>
              <w:right w:val="nil"/>
            </w:tcBorders>
            <w:shd w:val="clear" w:color="auto" w:fill="auto"/>
            <w:noWrap/>
            <w:vAlign w:val="center"/>
          </w:tcPr>
          <w:p w14:paraId="2D37FAB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10040.4 </w:t>
            </w:r>
          </w:p>
        </w:tc>
        <w:tc>
          <w:tcPr>
            <w:tcW w:w="290" w:type="pct"/>
            <w:tcBorders>
              <w:top w:val="nil"/>
              <w:left w:val="nil"/>
              <w:bottom w:val="nil"/>
              <w:right w:val="nil"/>
            </w:tcBorders>
            <w:shd w:val="clear" w:color="auto" w:fill="auto"/>
            <w:noWrap/>
            <w:vAlign w:val="center"/>
          </w:tcPr>
          <w:p w14:paraId="7759D99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19.7 </w:t>
            </w:r>
          </w:p>
        </w:tc>
        <w:tc>
          <w:tcPr>
            <w:tcW w:w="255" w:type="pct"/>
            <w:tcBorders>
              <w:top w:val="nil"/>
              <w:left w:val="nil"/>
              <w:bottom w:val="nil"/>
              <w:right w:val="nil"/>
            </w:tcBorders>
            <w:shd w:val="clear" w:color="auto" w:fill="auto"/>
            <w:noWrap/>
            <w:vAlign w:val="center"/>
          </w:tcPr>
          <w:p w14:paraId="3AC0B27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258.5 </w:t>
            </w:r>
          </w:p>
        </w:tc>
        <w:tc>
          <w:tcPr>
            <w:tcW w:w="328" w:type="pct"/>
            <w:tcBorders>
              <w:top w:val="nil"/>
              <w:left w:val="nil"/>
              <w:bottom w:val="nil"/>
              <w:right w:val="nil"/>
            </w:tcBorders>
            <w:shd w:val="clear" w:color="auto" w:fill="auto"/>
            <w:noWrap/>
            <w:vAlign w:val="center"/>
          </w:tcPr>
          <w:p w14:paraId="6DAB691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10054.0 </w:t>
            </w:r>
          </w:p>
        </w:tc>
        <w:tc>
          <w:tcPr>
            <w:tcW w:w="316" w:type="pct"/>
            <w:tcBorders>
              <w:top w:val="nil"/>
              <w:left w:val="nil"/>
              <w:bottom w:val="nil"/>
              <w:right w:val="nil"/>
            </w:tcBorders>
            <w:shd w:val="clear" w:color="auto" w:fill="auto"/>
            <w:noWrap/>
            <w:vAlign w:val="center"/>
          </w:tcPr>
          <w:p w14:paraId="418D76A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10042.1 </w:t>
            </w:r>
          </w:p>
        </w:tc>
        <w:tc>
          <w:tcPr>
            <w:tcW w:w="262" w:type="pct"/>
            <w:tcBorders>
              <w:top w:val="nil"/>
              <w:left w:val="nil"/>
              <w:bottom w:val="nil"/>
              <w:right w:val="nil"/>
            </w:tcBorders>
            <w:shd w:val="clear" w:color="auto" w:fill="auto"/>
            <w:noWrap/>
            <w:vAlign w:val="center"/>
          </w:tcPr>
          <w:p w14:paraId="49F8808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7.1 </w:t>
            </w:r>
          </w:p>
        </w:tc>
        <w:tc>
          <w:tcPr>
            <w:tcW w:w="268" w:type="pct"/>
            <w:tcBorders>
              <w:top w:val="nil"/>
              <w:left w:val="nil"/>
              <w:bottom w:val="nil"/>
              <w:right w:val="nil"/>
            </w:tcBorders>
            <w:shd w:val="clear" w:color="auto" w:fill="auto"/>
            <w:noWrap/>
            <w:vAlign w:val="center"/>
          </w:tcPr>
          <w:p w14:paraId="0F6BF95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272.9 </w:t>
            </w:r>
          </w:p>
        </w:tc>
      </w:tr>
      <w:tr w14:paraId="7C1BACA9">
        <w:trPr>
          <w:trHeight w:val="346" w:hRule="atLeast"/>
        </w:trPr>
        <w:tc>
          <w:tcPr>
            <w:tcW w:w="314" w:type="pct"/>
            <w:tcBorders>
              <w:top w:val="nil"/>
              <w:left w:val="nil"/>
              <w:bottom w:val="nil"/>
              <w:right w:val="nil"/>
            </w:tcBorders>
            <w:shd w:val="clear" w:color="auto" w:fill="auto"/>
            <w:noWrap/>
            <w:vAlign w:val="center"/>
          </w:tcPr>
          <w:p w14:paraId="1332D95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303</w:t>
            </w:r>
          </w:p>
        </w:tc>
        <w:tc>
          <w:tcPr>
            <w:tcW w:w="315" w:type="pct"/>
            <w:tcBorders>
              <w:top w:val="nil"/>
              <w:left w:val="nil"/>
              <w:bottom w:val="nil"/>
              <w:right w:val="nil"/>
            </w:tcBorders>
            <w:shd w:val="clear" w:color="auto" w:fill="auto"/>
            <w:noWrap/>
            <w:vAlign w:val="center"/>
          </w:tcPr>
          <w:p w14:paraId="44089D3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10239.0 </w:t>
            </w:r>
          </w:p>
        </w:tc>
        <w:tc>
          <w:tcPr>
            <w:tcW w:w="322" w:type="pct"/>
            <w:tcBorders>
              <w:top w:val="nil"/>
              <w:left w:val="nil"/>
              <w:bottom w:val="nil"/>
              <w:right w:val="nil"/>
            </w:tcBorders>
            <w:shd w:val="clear" w:color="auto" w:fill="auto"/>
            <w:noWrap/>
            <w:vAlign w:val="center"/>
          </w:tcPr>
          <w:p w14:paraId="3DD6079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10167.8 </w:t>
            </w:r>
          </w:p>
        </w:tc>
        <w:tc>
          <w:tcPr>
            <w:tcW w:w="262" w:type="pct"/>
            <w:tcBorders>
              <w:top w:val="nil"/>
              <w:left w:val="nil"/>
              <w:bottom w:val="nil"/>
              <w:right w:val="nil"/>
            </w:tcBorders>
            <w:shd w:val="clear" w:color="auto" w:fill="auto"/>
            <w:noWrap/>
            <w:vAlign w:val="center"/>
          </w:tcPr>
          <w:p w14:paraId="6B857E5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41.1 </w:t>
            </w:r>
          </w:p>
        </w:tc>
        <w:tc>
          <w:tcPr>
            <w:tcW w:w="292" w:type="pct"/>
            <w:tcBorders>
              <w:top w:val="nil"/>
              <w:left w:val="nil"/>
              <w:bottom w:val="nil"/>
              <w:right w:val="nil"/>
            </w:tcBorders>
            <w:shd w:val="clear" w:color="auto" w:fill="auto"/>
            <w:noWrap/>
            <w:vAlign w:val="center"/>
          </w:tcPr>
          <w:p w14:paraId="2D0A8D0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3.8 </w:t>
            </w:r>
          </w:p>
        </w:tc>
        <w:tc>
          <w:tcPr>
            <w:tcW w:w="289" w:type="pct"/>
            <w:tcBorders>
              <w:top w:val="nil"/>
              <w:left w:val="nil"/>
              <w:bottom w:val="nil"/>
              <w:right w:val="nil"/>
            </w:tcBorders>
            <w:shd w:val="clear" w:color="auto" w:fill="auto"/>
            <w:noWrap/>
            <w:vAlign w:val="center"/>
          </w:tcPr>
          <w:p w14:paraId="541132F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10244.0 </w:t>
            </w:r>
          </w:p>
        </w:tc>
        <w:tc>
          <w:tcPr>
            <w:tcW w:w="316" w:type="pct"/>
            <w:tcBorders>
              <w:top w:val="nil"/>
              <w:left w:val="nil"/>
              <w:bottom w:val="nil"/>
              <w:right w:val="nil"/>
            </w:tcBorders>
            <w:shd w:val="clear" w:color="auto" w:fill="auto"/>
            <w:noWrap/>
            <w:vAlign w:val="center"/>
          </w:tcPr>
          <w:p w14:paraId="151D90D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10194.3 </w:t>
            </w:r>
          </w:p>
        </w:tc>
        <w:tc>
          <w:tcPr>
            <w:tcW w:w="262" w:type="pct"/>
            <w:tcBorders>
              <w:top w:val="nil"/>
              <w:left w:val="nil"/>
              <w:bottom w:val="nil"/>
              <w:right w:val="nil"/>
            </w:tcBorders>
            <w:shd w:val="clear" w:color="auto" w:fill="auto"/>
            <w:noWrap/>
            <w:vAlign w:val="center"/>
          </w:tcPr>
          <w:p w14:paraId="3C02B21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49.5 </w:t>
            </w:r>
          </w:p>
        </w:tc>
        <w:tc>
          <w:tcPr>
            <w:tcW w:w="268" w:type="pct"/>
            <w:tcBorders>
              <w:top w:val="nil"/>
              <w:left w:val="nil"/>
              <w:bottom w:val="nil"/>
              <w:right w:val="nil"/>
            </w:tcBorders>
            <w:shd w:val="clear" w:color="auto" w:fill="auto"/>
            <w:noWrap/>
            <w:vAlign w:val="center"/>
          </w:tcPr>
          <w:p w14:paraId="0C24FD4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197.0 </w:t>
            </w:r>
          </w:p>
        </w:tc>
        <w:tc>
          <w:tcPr>
            <w:tcW w:w="316" w:type="pct"/>
            <w:tcBorders>
              <w:top w:val="nil"/>
              <w:left w:val="nil"/>
              <w:bottom w:val="nil"/>
              <w:right w:val="nil"/>
            </w:tcBorders>
            <w:shd w:val="clear" w:color="auto" w:fill="auto"/>
            <w:noWrap/>
            <w:vAlign w:val="center"/>
          </w:tcPr>
          <w:p w14:paraId="7CDF395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10393.0 </w:t>
            </w:r>
          </w:p>
        </w:tc>
        <w:tc>
          <w:tcPr>
            <w:tcW w:w="316" w:type="pct"/>
            <w:tcBorders>
              <w:top w:val="nil"/>
              <w:left w:val="nil"/>
              <w:bottom w:val="nil"/>
              <w:right w:val="nil"/>
            </w:tcBorders>
            <w:shd w:val="clear" w:color="auto" w:fill="auto"/>
            <w:noWrap/>
            <w:vAlign w:val="center"/>
          </w:tcPr>
          <w:p w14:paraId="56CD6AA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10386.6 </w:t>
            </w:r>
          </w:p>
        </w:tc>
        <w:tc>
          <w:tcPr>
            <w:tcW w:w="290" w:type="pct"/>
            <w:tcBorders>
              <w:top w:val="nil"/>
              <w:left w:val="nil"/>
              <w:bottom w:val="nil"/>
              <w:right w:val="nil"/>
            </w:tcBorders>
            <w:shd w:val="clear" w:color="auto" w:fill="auto"/>
            <w:noWrap/>
            <w:vAlign w:val="center"/>
          </w:tcPr>
          <w:p w14:paraId="1709910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3.7 </w:t>
            </w:r>
          </w:p>
        </w:tc>
        <w:tc>
          <w:tcPr>
            <w:tcW w:w="255" w:type="pct"/>
            <w:tcBorders>
              <w:top w:val="nil"/>
              <w:left w:val="nil"/>
              <w:bottom w:val="nil"/>
              <w:right w:val="nil"/>
            </w:tcBorders>
            <w:shd w:val="clear" w:color="auto" w:fill="auto"/>
            <w:noWrap/>
            <w:vAlign w:val="center"/>
          </w:tcPr>
          <w:p w14:paraId="3B43C26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534.1 </w:t>
            </w:r>
          </w:p>
        </w:tc>
        <w:tc>
          <w:tcPr>
            <w:tcW w:w="328" w:type="pct"/>
            <w:tcBorders>
              <w:top w:val="nil"/>
              <w:left w:val="nil"/>
              <w:bottom w:val="nil"/>
              <w:right w:val="nil"/>
            </w:tcBorders>
            <w:shd w:val="clear" w:color="auto" w:fill="auto"/>
            <w:noWrap/>
            <w:vAlign w:val="center"/>
          </w:tcPr>
          <w:p w14:paraId="36DE41E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10396.0 </w:t>
            </w:r>
          </w:p>
        </w:tc>
        <w:tc>
          <w:tcPr>
            <w:tcW w:w="316" w:type="pct"/>
            <w:tcBorders>
              <w:top w:val="nil"/>
              <w:left w:val="nil"/>
              <w:bottom w:val="nil"/>
              <w:right w:val="nil"/>
            </w:tcBorders>
            <w:shd w:val="clear" w:color="auto" w:fill="auto"/>
            <w:noWrap/>
            <w:vAlign w:val="center"/>
          </w:tcPr>
          <w:p w14:paraId="5D2D82A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10389.0 </w:t>
            </w:r>
          </w:p>
        </w:tc>
        <w:tc>
          <w:tcPr>
            <w:tcW w:w="262" w:type="pct"/>
            <w:tcBorders>
              <w:top w:val="nil"/>
              <w:left w:val="nil"/>
              <w:bottom w:val="nil"/>
              <w:right w:val="nil"/>
            </w:tcBorders>
            <w:shd w:val="clear" w:color="auto" w:fill="auto"/>
            <w:noWrap/>
            <w:vAlign w:val="center"/>
          </w:tcPr>
          <w:p w14:paraId="64F6F7B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3.6 </w:t>
            </w:r>
          </w:p>
        </w:tc>
        <w:tc>
          <w:tcPr>
            <w:tcW w:w="268" w:type="pct"/>
            <w:tcBorders>
              <w:top w:val="nil"/>
              <w:left w:val="nil"/>
              <w:bottom w:val="nil"/>
              <w:right w:val="nil"/>
            </w:tcBorders>
            <w:shd w:val="clear" w:color="auto" w:fill="auto"/>
            <w:noWrap/>
            <w:vAlign w:val="center"/>
          </w:tcPr>
          <w:p w14:paraId="0F56267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538.5 </w:t>
            </w:r>
          </w:p>
        </w:tc>
      </w:tr>
      <w:tr w14:paraId="5B7A1794">
        <w:trPr>
          <w:trHeight w:val="346" w:hRule="atLeast"/>
        </w:trPr>
        <w:tc>
          <w:tcPr>
            <w:tcW w:w="314" w:type="pct"/>
            <w:tcBorders>
              <w:top w:val="nil"/>
              <w:left w:val="nil"/>
              <w:bottom w:val="nil"/>
              <w:right w:val="nil"/>
            </w:tcBorders>
            <w:shd w:val="clear" w:color="auto" w:fill="auto"/>
            <w:noWrap/>
            <w:vAlign w:val="center"/>
          </w:tcPr>
          <w:p w14:paraId="7E42CE3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322</w:t>
            </w:r>
          </w:p>
        </w:tc>
        <w:tc>
          <w:tcPr>
            <w:tcW w:w="315" w:type="pct"/>
            <w:tcBorders>
              <w:top w:val="nil"/>
              <w:left w:val="nil"/>
              <w:bottom w:val="nil"/>
              <w:right w:val="nil"/>
            </w:tcBorders>
            <w:shd w:val="clear" w:color="auto" w:fill="auto"/>
            <w:noWrap/>
            <w:vAlign w:val="center"/>
          </w:tcPr>
          <w:p w14:paraId="1E26AFC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2162.0 </w:t>
            </w:r>
          </w:p>
        </w:tc>
        <w:tc>
          <w:tcPr>
            <w:tcW w:w="322" w:type="pct"/>
            <w:tcBorders>
              <w:top w:val="nil"/>
              <w:left w:val="nil"/>
              <w:bottom w:val="nil"/>
              <w:right w:val="nil"/>
            </w:tcBorders>
            <w:shd w:val="clear" w:color="auto" w:fill="auto"/>
            <w:noWrap/>
            <w:vAlign w:val="center"/>
          </w:tcPr>
          <w:p w14:paraId="1B17E31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2150.8 </w:t>
            </w:r>
          </w:p>
        </w:tc>
        <w:tc>
          <w:tcPr>
            <w:tcW w:w="262" w:type="pct"/>
            <w:tcBorders>
              <w:top w:val="nil"/>
              <w:left w:val="nil"/>
              <w:bottom w:val="nil"/>
              <w:right w:val="nil"/>
            </w:tcBorders>
            <w:shd w:val="clear" w:color="auto" w:fill="auto"/>
            <w:noWrap/>
            <w:vAlign w:val="center"/>
          </w:tcPr>
          <w:p w14:paraId="6433F10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7.1 </w:t>
            </w:r>
          </w:p>
        </w:tc>
        <w:tc>
          <w:tcPr>
            <w:tcW w:w="292" w:type="pct"/>
            <w:tcBorders>
              <w:top w:val="nil"/>
              <w:left w:val="nil"/>
              <w:bottom w:val="nil"/>
              <w:right w:val="nil"/>
            </w:tcBorders>
            <w:shd w:val="clear" w:color="auto" w:fill="auto"/>
            <w:noWrap/>
            <w:vAlign w:val="center"/>
          </w:tcPr>
          <w:p w14:paraId="57363A4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0.5 </w:t>
            </w:r>
          </w:p>
        </w:tc>
        <w:tc>
          <w:tcPr>
            <w:tcW w:w="289" w:type="pct"/>
            <w:tcBorders>
              <w:top w:val="nil"/>
              <w:left w:val="nil"/>
              <w:bottom w:val="nil"/>
              <w:right w:val="nil"/>
            </w:tcBorders>
            <w:shd w:val="clear" w:color="auto" w:fill="auto"/>
            <w:noWrap/>
            <w:vAlign w:val="center"/>
          </w:tcPr>
          <w:p w14:paraId="20C1E11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2171.0 </w:t>
            </w:r>
          </w:p>
        </w:tc>
        <w:tc>
          <w:tcPr>
            <w:tcW w:w="316" w:type="pct"/>
            <w:tcBorders>
              <w:top w:val="nil"/>
              <w:left w:val="nil"/>
              <w:bottom w:val="nil"/>
              <w:right w:val="nil"/>
            </w:tcBorders>
            <w:shd w:val="clear" w:color="auto" w:fill="auto"/>
            <w:noWrap/>
            <w:vAlign w:val="center"/>
          </w:tcPr>
          <w:p w14:paraId="5955101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2167.1 </w:t>
            </w:r>
          </w:p>
        </w:tc>
        <w:tc>
          <w:tcPr>
            <w:tcW w:w="262" w:type="pct"/>
            <w:tcBorders>
              <w:top w:val="nil"/>
              <w:left w:val="nil"/>
              <w:bottom w:val="nil"/>
              <w:right w:val="nil"/>
            </w:tcBorders>
            <w:shd w:val="clear" w:color="auto" w:fill="auto"/>
            <w:noWrap/>
            <w:vAlign w:val="center"/>
          </w:tcPr>
          <w:p w14:paraId="14882CA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2.3 </w:t>
            </w:r>
          </w:p>
        </w:tc>
        <w:tc>
          <w:tcPr>
            <w:tcW w:w="268" w:type="pct"/>
            <w:tcBorders>
              <w:top w:val="nil"/>
              <w:left w:val="nil"/>
              <w:bottom w:val="nil"/>
              <w:right w:val="nil"/>
            </w:tcBorders>
            <w:shd w:val="clear" w:color="auto" w:fill="auto"/>
            <w:noWrap/>
            <w:vAlign w:val="center"/>
          </w:tcPr>
          <w:p w14:paraId="760F1E0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70.6 </w:t>
            </w:r>
          </w:p>
        </w:tc>
        <w:tc>
          <w:tcPr>
            <w:tcW w:w="316" w:type="pct"/>
            <w:tcBorders>
              <w:top w:val="nil"/>
              <w:left w:val="nil"/>
              <w:bottom w:val="nil"/>
              <w:right w:val="nil"/>
            </w:tcBorders>
            <w:shd w:val="clear" w:color="auto" w:fill="auto"/>
            <w:noWrap/>
            <w:vAlign w:val="center"/>
          </w:tcPr>
          <w:p w14:paraId="771E962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2185.0 </w:t>
            </w:r>
          </w:p>
        </w:tc>
        <w:tc>
          <w:tcPr>
            <w:tcW w:w="316" w:type="pct"/>
            <w:tcBorders>
              <w:top w:val="nil"/>
              <w:left w:val="nil"/>
              <w:bottom w:val="nil"/>
              <w:right w:val="nil"/>
            </w:tcBorders>
            <w:shd w:val="clear" w:color="auto" w:fill="auto"/>
            <w:noWrap/>
            <w:vAlign w:val="center"/>
          </w:tcPr>
          <w:p w14:paraId="27A48CC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2182.9 </w:t>
            </w:r>
          </w:p>
        </w:tc>
        <w:tc>
          <w:tcPr>
            <w:tcW w:w="290" w:type="pct"/>
            <w:tcBorders>
              <w:top w:val="nil"/>
              <w:left w:val="nil"/>
              <w:bottom w:val="nil"/>
              <w:right w:val="nil"/>
            </w:tcBorders>
            <w:shd w:val="clear" w:color="auto" w:fill="auto"/>
            <w:noWrap/>
            <w:vAlign w:val="center"/>
          </w:tcPr>
          <w:p w14:paraId="4BAC561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1.8 </w:t>
            </w:r>
          </w:p>
        </w:tc>
        <w:tc>
          <w:tcPr>
            <w:tcW w:w="255" w:type="pct"/>
            <w:tcBorders>
              <w:top w:val="nil"/>
              <w:left w:val="nil"/>
              <w:bottom w:val="nil"/>
              <w:right w:val="nil"/>
            </w:tcBorders>
            <w:shd w:val="clear" w:color="auto" w:fill="auto"/>
            <w:noWrap/>
            <w:vAlign w:val="center"/>
          </w:tcPr>
          <w:p w14:paraId="66107A5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155.2 </w:t>
            </w:r>
          </w:p>
        </w:tc>
        <w:tc>
          <w:tcPr>
            <w:tcW w:w="328" w:type="pct"/>
            <w:tcBorders>
              <w:top w:val="nil"/>
              <w:left w:val="nil"/>
              <w:bottom w:val="nil"/>
              <w:right w:val="nil"/>
            </w:tcBorders>
            <w:shd w:val="clear" w:color="auto" w:fill="auto"/>
            <w:noWrap/>
            <w:vAlign w:val="center"/>
          </w:tcPr>
          <w:p w14:paraId="1181F89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2181.0 </w:t>
            </w:r>
          </w:p>
        </w:tc>
        <w:tc>
          <w:tcPr>
            <w:tcW w:w="316" w:type="pct"/>
            <w:tcBorders>
              <w:top w:val="nil"/>
              <w:left w:val="nil"/>
              <w:bottom w:val="nil"/>
              <w:right w:val="nil"/>
            </w:tcBorders>
            <w:shd w:val="clear" w:color="auto" w:fill="auto"/>
            <w:noWrap/>
            <w:vAlign w:val="center"/>
          </w:tcPr>
          <w:p w14:paraId="5EC75B8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2174.6 </w:t>
            </w:r>
          </w:p>
        </w:tc>
        <w:tc>
          <w:tcPr>
            <w:tcW w:w="262" w:type="pct"/>
            <w:tcBorders>
              <w:top w:val="nil"/>
              <w:left w:val="nil"/>
              <w:bottom w:val="nil"/>
              <w:right w:val="nil"/>
            </w:tcBorders>
            <w:shd w:val="clear" w:color="auto" w:fill="auto"/>
            <w:noWrap/>
            <w:vAlign w:val="center"/>
          </w:tcPr>
          <w:p w14:paraId="43BACF9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3.6 </w:t>
            </w:r>
          </w:p>
        </w:tc>
        <w:tc>
          <w:tcPr>
            <w:tcW w:w="268" w:type="pct"/>
            <w:tcBorders>
              <w:top w:val="nil"/>
              <w:left w:val="nil"/>
              <w:bottom w:val="nil"/>
              <w:right w:val="nil"/>
            </w:tcBorders>
            <w:shd w:val="clear" w:color="auto" w:fill="auto"/>
            <w:noWrap/>
            <w:vAlign w:val="center"/>
          </w:tcPr>
          <w:p w14:paraId="320FAC2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167.1 </w:t>
            </w:r>
          </w:p>
        </w:tc>
      </w:tr>
      <w:tr w14:paraId="50953E78">
        <w:trPr>
          <w:trHeight w:val="346" w:hRule="atLeast"/>
        </w:trPr>
        <w:tc>
          <w:tcPr>
            <w:tcW w:w="314" w:type="pct"/>
            <w:tcBorders>
              <w:top w:val="nil"/>
              <w:left w:val="nil"/>
              <w:bottom w:val="nil"/>
              <w:right w:val="nil"/>
            </w:tcBorders>
            <w:shd w:val="clear" w:color="auto" w:fill="auto"/>
            <w:noWrap/>
            <w:vAlign w:val="center"/>
          </w:tcPr>
          <w:p w14:paraId="36D773B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344</w:t>
            </w:r>
          </w:p>
        </w:tc>
        <w:tc>
          <w:tcPr>
            <w:tcW w:w="315" w:type="pct"/>
            <w:tcBorders>
              <w:top w:val="nil"/>
              <w:left w:val="nil"/>
              <w:bottom w:val="nil"/>
              <w:right w:val="nil"/>
            </w:tcBorders>
            <w:shd w:val="clear" w:color="auto" w:fill="auto"/>
            <w:noWrap/>
            <w:vAlign w:val="center"/>
          </w:tcPr>
          <w:p w14:paraId="5DD3C82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10942.0 </w:t>
            </w:r>
          </w:p>
        </w:tc>
        <w:tc>
          <w:tcPr>
            <w:tcW w:w="322" w:type="pct"/>
            <w:tcBorders>
              <w:top w:val="nil"/>
              <w:left w:val="nil"/>
              <w:bottom w:val="nil"/>
              <w:right w:val="nil"/>
            </w:tcBorders>
            <w:shd w:val="clear" w:color="auto" w:fill="auto"/>
            <w:noWrap/>
            <w:vAlign w:val="center"/>
          </w:tcPr>
          <w:p w14:paraId="43FCE89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10475.6 </w:t>
            </w:r>
          </w:p>
        </w:tc>
        <w:tc>
          <w:tcPr>
            <w:tcW w:w="262" w:type="pct"/>
            <w:tcBorders>
              <w:top w:val="nil"/>
              <w:left w:val="nil"/>
              <w:bottom w:val="nil"/>
              <w:right w:val="nil"/>
            </w:tcBorders>
            <w:shd w:val="clear" w:color="auto" w:fill="auto"/>
            <w:noWrap/>
            <w:vAlign w:val="center"/>
          </w:tcPr>
          <w:p w14:paraId="3F34988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305.9 </w:t>
            </w:r>
          </w:p>
        </w:tc>
        <w:tc>
          <w:tcPr>
            <w:tcW w:w="292" w:type="pct"/>
            <w:tcBorders>
              <w:top w:val="nil"/>
              <w:left w:val="nil"/>
              <w:bottom w:val="nil"/>
              <w:right w:val="nil"/>
            </w:tcBorders>
            <w:shd w:val="clear" w:color="auto" w:fill="auto"/>
            <w:noWrap/>
            <w:vAlign w:val="center"/>
          </w:tcPr>
          <w:p w14:paraId="460F382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3.6 </w:t>
            </w:r>
          </w:p>
        </w:tc>
        <w:tc>
          <w:tcPr>
            <w:tcW w:w="289" w:type="pct"/>
            <w:tcBorders>
              <w:top w:val="nil"/>
              <w:left w:val="nil"/>
              <w:bottom w:val="nil"/>
              <w:right w:val="nil"/>
            </w:tcBorders>
            <w:shd w:val="clear" w:color="auto" w:fill="auto"/>
            <w:noWrap/>
            <w:vAlign w:val="center"/>
          </w:tcPr>
          <w:p w14:paraId="101D150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10740.0 </w:t>
            </w:r>
          </w:p>
        </w:tc>
        <w:tc>
          <w:tcPr>
            <w:tcW w:w="316" w:type="pct"/>
            <w:tcBorders>
              <w:top w:val="nil"/>
              <w:left w:val="nil"/>
              <w:bottom w:val="nil"/>
              <w:right w:val="nil"/>
            </w:tcBorders>
            <w:shd w:val="clear" w:color="auto" w:fill="auto"/>
            <w:noWrap/>
            <w:vAlign w:val="center"/>
          </w:tcPr>
          <w:p w14:paraId="444E1B2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10290.8 </w:t>
            </w:r>
          </w:p>
        </w:tc>
        <w:tc>
          <w:tcPr>
            <w:tcW w:w="262" w:type="pct"/>
            <w:tcBorders>
              <w:top w:val="nil"/>
              <w:left w:val="nil"/>
              <w:bottom w:val="nil"/>
              <w:right w:val="nil"/>
            </w:tcBorders>
            <w:shd w:val="clear" w:color="auto" w:fill="auto"/>
            <w:noWrap/>
            <w:vAlign w:val="center"/>
          </w:tcPr>
          <w:p w14:paraId="3712F1F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238.3 </w:t>
            </w:r>
          </w:p>
        </w:tc>
        <w:tc>
          <w:tcPr>
            <w:tcW w:w="268" w:type="pct"/>
            <w:tcBorders>
              <w:top w:val="nil"/>
              <w:left w:val="nil"/>
              <w:bottom w:val="nil"/>
              <w:right w:val="nil"/>
            </w:tcBorders>
            <w:shd w:val="clear" w:color="auto" w:fill="auto"/>
            <w:noWrap/>
            <w:vAlign w:val="center"/>
          </w:tcPr>
          <w:p w14:paraId="3289C98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118.7 </w:t>
            </w:r>
          </w:p>
        </w:tc>
        <w:tc>
          <w:tcPr>
            <w:tcW w:w="316" w:type="pct"/>
            <w:tcBorders>
              <w:top w:val="nil"/>
              <w:left w:val="nil"/>
              <w:bottom w:val="nil"/>
              <w:right w:val="nil"/>
            </w:tcBorders>
            <w:shd w:val="clear" w:color="auto" w:fill="auto"/>
            <w:noWrap/>
            <w:vAlign w:val="center"/>
          </w:tcPr>
          <w:p w14:paraId="0D38490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11345.0 </w:t>
            </w:r>
          </w:p>
        </w:tc>
        <w:tc>
          <w:tcPr>
            <w:tcW w:w="316" w:type="pct"/>
            <w:tcBorders>
              <w:top w:val="nil"/>
              <w:left w:val="nil"/>
              <w:bottom w:val="nil"/>
              <w:right w:val="nil"/>
            </w:tcBorders>
            <w:shd w:val="clear" w:color="auto" w:fill="auto"/>
            <w:noWrap/>
            <w:vAlign w:val="center"/>
          </w:tcPr>
          <w:p w14:paraId="14C5F75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11323.0 </w:t>
            </w:r>
          </w:p>
        </w:tc>
        <w:tc>
          <w:tcPr>
            <w:tcW w:w="290" w:type="pct"/>
            <w:tcBorders>
              <w:top w:val="nil"/>
              <w:left w:val="nil"/>
              <w:bottom w:val="nil"/>
              <w:right w:val="nil"/>
            </w:tcBorders>
            <w:shd w:val="clear" w:color="auto" w:fill="auto"/>
            <w:noWrap/>
            <w:vAlign w:val="center"/>
          </w:tcPr>
          <w:p w14:paraId="6D86593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16.9 </w:t>
            </w:r>
          </w:p>
        </w:tc>
        <w:tc>
          <w:tcPr>
            <w:tcW w:w="255" w:type="pct"/>
            <w:tcBorders>
              <w:top w:val="nil"/>
              <w:left w:val="nil"/>
              <w:bottom w:val="nil"/>
              <w:right w:val="nil"/>
            </w:tcBorders>
            <w:shd w:val="clear" w:color="auto" w:fill="auto"/>
            <w:noWrap/>
            <w:vAlign w:val="center"/>
          </w:tcPr>
          <w:p w14:paraId="79777DB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414.8 </w:t>
            </w:r>
          </w:p>
        </w:tc>
        <w:tc>
          <w:tcPr>
            <w:tcW w:w="328" w:type="pct"/>
            <w:tcBorders>
              <w:top w:val="nil"/>
              <w:left w:val="nil"/>
              <w:bottom w:val="nil"/>
              <w:right w:val="nil"/>
            </w:tcBorders>
            <w:shd w:val="clear" w:color="auto" w:fill="auto"/>
            <w:noWrap/>
            <w:vAlign w:val="center"/>
          </w:tcPr>
          <w:p w14:paraId="589E687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11351.0 </w:t>
            </w:r>
          </w:p>
        </w:tc>
        <w:tc>
          <w:tcPr>
            <w:tcW w:w="316" w:type="pct"/>
            <w:tcBorders>
              <w:top w:val="nil"/>
              <w:left w:val="nil"/>
              <w:bottom w:val="nil"/>
              <w:right w:val="nil"/>
            </w:tcBorders>
            <w:shd w:val="clear" w:color="auto" w:fill="auto"/>
            <w:noWrap/>
            <w:vAlign w:val="center"/>
          </w:tcPr>
          <w:p w14:paraId="6F4257C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11337.0 </w:t>
            </w:r>
          </w:p>
        </w:tc>
        <w:tc>
          <w:tcPr>
            <w:tcW w:w="262" w:type="pct"/>
            <w:tcBorders>
              <w:top w:val="nil"/>
              <w:left w:val="nil"/>
              <w:bottom w:val="nil"/>
              <w:right w:val="nil"/>
            </w:tcBorders>
            <w:shd w:val="clear" w:color="auto" w:fill="auto"/>
            <w:noWrap/>
            <w:vAlign w:val="center"/>
          </w:tcPr>
          <w:p w14:paraId="42F3291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8.2 </w:t>
            </w:r>
          </w:p>
        </w:tc>
        <w:tc>
          <w:tcPr>
            <w:tcW w:w="268" w:type="pct"/>
            <w:tcBorders>
              <w:top w:val="nil"/>
              <w:left w:val="nil"/>
              <w:bottom w:val="nil"/>
              <w:right w:val="nil"/>
            </w:tcBorders>
            <w:shd w:val="clear" w:color="auto" w:fill="auto"/>
            <w:noWrap/>
            <w:vAlign w:val="center"/>
          </w:tcPr>
          <w:p w14:paraId="17090C4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425.9 </w:t>
            </w:r>
          </w:p>
        </w:tc>
      </w:tr>
      <w:tr w14:paraId="44B9BFC3">
        <w:trPr>
          <w:trHeight w:val="346" w:hRule="atLeast"/>
        </w:trPr>
        <w:tc>
          <w:tcPr>
            <w:tcW w:w="314" w:type="pct"/>
            <w:tcBorders>
              <w:top w:val="nil"/>
              <w:left w:val="nil"/>
              <w:bottom w:val="nil"/>
              <w:right w:val="nil"/>
            </w:tcBorders>
            <w:shd w:val="clear" w:color="auto" w:fill="auto"/>
            <w:noWrap/>
            <w:vAlign w:val="center"/>
          </w:tcPr>
          <w:p w14:paraId="42A9772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359</w:t>
            </w:r>
          </w:p>
        </w:tc>
        <w:tc>
          <w:tcPr>
            <w:tcW w:w="315" w:type="pct"/>
            <w:tcBorders>
              <w:top w:val="nil"/>
              <w:left w:val="nil"/>
              <w:bottom w:val="nil"/>
              <w:right w:val="nil"/>
            </w:tcBorders>
            <w:shd w:val="clear" w:color="auto" w:fill="auto"/>
            <w:noWrap/>
            <w:vAlign w:val="center"/>
          </w:tcPr>
          <w:p w14:paraId="33A3CC2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11162.0 </w:t>
            </w:r>
          </w:p>
        </w:tc>
        <w:tc>
          <w:tcPr>
            <w:tcW w:w="322" w:type="pct"/>
            <w:tcBorders>
              <w:top w:val="nil"/>
              <w:left w:val="nil"/>
              <w:bottom w:val="nil"/>
              <w:right w:val="nil"/>
            </w:tcBorders>
            <w:shd w:val="clear" w:color="auto" w:fill="auto"/>
            <w:noWrap/>
            <w:vAlign w:val="center"/>
          </w:tcPr>
          <w:p w14:paraId="76C6EE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10947.9 </w:t>
            </w:r>
          </w:p>
        </w:tc>
        <w:tc>
          <w:tcPr>
            <w:tcW w:w="262" w:type="pct"/>
            <w:tcBorders>
              <w:top w:val="nil"/>
              <w:left w:val="nil"/>
              <w:bottom w:val="nil"/>
              <w:right w:val="nil"/>
            </w:tcBorders>
            <w:shd w:val="clear" w:color="auto" w:fill="auto"/>
            <w:noWrap/>
            <w:vAlign w:val="center"/>
          </w:tcPr>
          <w:p w14:paraId="27D7986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196.0 </w:t>
            </w:r>
          </w:p>
        </w:tc>
        <w:tc>
          <w:tcPr>
            <w:tcW w:w="292" w:type="pct"/>
            <w:tcBorders>
              <w:top w:val="nil"/>
              <w:left w:val="nil"/>
              <w:bottom w:val="nil"/>
              <w:right w:val="nil"/>
            </w:tcBorders>
            <w:shd w:val="clear" w:color="auto" w:fill="auto"/>
            <w:noWrap/>
            <w:vAlign w:val="center"/>
          </w:tcPr>
          <w:p w14:paraId="48060E6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4.2 </w:t>
            </w:r>
          </w:p>
        </w:tc>
        <w:tc>
          <w:tcPr>
            <w:tcW w:w="289" w:type="pct"/>
            <w:tcBorders>
              <w:top w:val="nil"/>
              <w:left w:val="nil"/>
              <w:bottom w:val="nil"/>
              <w:right w:val="nil"/>
            </w:tcBorders>
            <w:shd w:val="clear" w:color="auto" w:fill="auto"/>
            <w:noWrap/>
            <w:vAlign w:val="center"/>
          </w:tcPr>
          <w:p w14:paraId="5DDDCC6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10859.0 </w:t>
            </w:r>
          </w:p>
        </w:tc>
        <w:tc>
          <w:tcPr>
            <w:tcW w:w="316" w:type="pct"/>
            <w:tcBorders>
              <w:top w:val="nil"/>
              <w:left w:val="nil"/>
              <w:bottom w:val="nil"/>
              <w:right w:val="nil"/>
            </w:tcBorders>
            <w:shd w:val="clear" w:color="auto" w:fill="auto"/>
            <w:noWrap/>
            <w:vAlign w:val="center"/>
          </w:tcPr>
          <w:p w14:paraId="69FE3F4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10396.6 </w:t>
            </w:r>
          </w:p>
        </w:tc>
        <w:tc>
          <w:tcPr>
            <w:tcW w:w="262" w:type="pct"/>
            <w:tcBorders>
              <w:top w:val="nil"/>
              <w:left w:val="nil"/>
              <w:bottom w:val="nil"/>
              <w:right w:val="nil"/>
            </w:tcBorders>
            <w:shd w:val="clear" w:color="auto" w:fill="auto"/>
            <w:noWrap/>
            <w:vAlign w:val="center"/>
          </w:tcPr>
          <w:p w14:paraId="59524FD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195.2 </w:t>
            </w:r>
          </w:p>
        </w:tc>
        <w:tc>
          <w:tcPr>
            <w:tcW w:w="268" w:type="pct"/>
            <w:tcBorders>
              <w:top w:val="nil"/>
              <w:left w:val="nil"/>
              <w:bottom w:val="nil"/>
              <w:right w:val="nil"/>
            </w:tcBorders>
            <w:shd w:val="clear" w:color="auto" w:fill="auto"/>
            <w:noWrap/>
            <w:vAlign w:val="center"/>
          </w:tcPr>
          <w:p w14:paraId="019C33D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153.2 </w:t>
            </w:r>
          </w:p>
        </w:tc>
        <w:tc>
          <w:tcPr>
            <w:tcW w:w="316" w:type="pct"/>
            <w:tcBorders>
              <w:top w:val="nil"/>
              <w:left w:val="nil"/>
              <w:bottom w:val="nil"/>
              <w:right w:val="nil"/>
            </w:tcBorders>
            <w:shd w:val="clear" w:color="auto" w:fill="auto"/>
            <w:noWrap/>
            <w:vAlign w:val="center"/>
          </w:tcPr>
          <w:p w14:paraId="0216461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11374.0 </w:t>
            </w:r>
          </w:p>
        </w:tc>
        <w:tc>
          <w:tcPr>
            <w:tcW w:w="316" w:type="pct"/>
            <w:tcBorders>
              <w:top w:val="nil"/>
              <w:left w:val="nil"/>
              <w:bottom w:val="nil"/>
              <w:right w:val="nil"/>
            </w:tcBorders>
            <w:shd w:val="clear" w:color="auto" w:fill="auto"/>
            <w:noWrap/>
            <w:vAlign w:val="center"/>
          </w:tcPr>
          <w:p w14:paraId="0E78913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11306.0 </w:t>
            </w:r>
          </w:p>
        </w:tc>
        <w:tc>
          <w:tcPr>
            <w:tcW w:w="290" w:type="pct"/>
            <w:tcBorders>
              <w:top w:val="nil"/>
              <w:left w:val="nil"/>
              <w:bottom w:val="nil"/>
              <w:right w:val="nil"/>
            </w:tcBorders>
            <w:shd w:val="clear" w:color="auto" w:fill="auto"/>
            <w:noWrap/>
            <w:vAlign w:val="center"/>
          </w:tcPr>
          <w:p w14:paraId="7804DCD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150.5 </w:t>
            </w:r>
          </w:p>
        </w:tc>
        <w:tc>
          <w:tcPr>
            <w:tcW w:w="255" w:type="pct"/>
            <w:tcBorders>
              <w:top w:val="nil"/>
              <w:left w:val="nil"/>
              <w:bottom w:val="nil"/>
              <w:right w:val="nil"/>
            </w:tcBorders>
            <w:shd w:val="clear" w:color="auto" w:fill="auto"/>
            <w:noWrap/>
            <w:vAlign w:val="center"/>
          </w:tcPr>
          <w:p w14:paraId="7358786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222.8 </w:t>
            </w:r>
          </w:p>
        </w:tc>
        <w:tc>
          <w:tcPr>
            <w:tcW w:w="328" w:type="pct"/>
            <w:tcBorders>
              <w:top w:val="nil"/>
              <w:left w:val="nil"/>
              <w:bottom w:val="nil"/>
              <w:right w:val="nil"/>
            </w:tcBorders>
            <w:shd w:val="clear" w:color="auto" w:fill="auto"/>
            <w:noWrap/>
            <w:vAlign w:val="center"/>
          </w:tcPr>
          <w:p w14:paraId="52192DD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11435.0 </w:t>
            </w:r>
          </w:p>
        </w:tc>
        <w:tc>
          <w:tcPr>
            <w:tcW w:w="316" w:type="pct"/>
            <w:tcBorders>
              <w:top w:val="nil"/>
              <w:left w:val="nil"/>
              <w:bottom w:val="nil"/>
              <w:right w:val="nil"/>
            </w:tcBorders>
            <w:shd w:val="clear" w:color="auto" w:fill="auto"/>
            <w:noWrap/>
            <w:vAlign w:val="center"/>
          </w:tcPr>
          <w:p w14:paraId="369AE1E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11409.1 </w:t>
            </w:r>
          </w:p>
        </w:tc>
        <w:tc>
          <w:tcPr>
            <w:tcW w:w="262" w:type="pct"/>
            <w:tcBorders>
              <w:top w:val="nil"/>
              <w:left w:val="nil"/>
              <w:bottom w:val="nil"/>
              <w:right w:val="nil"/>
            </w:tcBorders>
            <w:shd w:val="clear" w:color="auto" w:fill="auto"/>
            <w:noWrap/>
            <w:vAlign w:val="center"/>
          </w:tcPr>
          <w:p w14:paraId="692EEBC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11.0 </w:t>
            </w:r>
          </w:p>
        </w:tc>
        <w:tc>
          <w:tcPr>
            <w:tcW w:w="268" w:type="pct"/>
            <w:tcBorders>
              <w:top w:val="nil"/>
              <w:left w:val="nil"/>
              <w:bottom w:val="nil"/>
              <w:right w:val="nil"/>
            </w:tcBorders>
            <w:shd w:val="clear" w:color="auto" w:fill="auto"/>
            <w:noWrap/>
            <w:vAlign w:val="center"/>
          </w:tcPr>
          <w:p w14:paraId="7A2FC79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329.2 </w:t>
            </w:r>
          </w:p>
        </w:tc>
      </w:tr>
      <w:tr w14:paraId="3393D7F0">
        <w:trPr>
          <w:trHeight w:val="346" w:hRule="atLeast"/>
        </w:trPr>
        <w:tc>
          <w:tcPr>
            <w:tcW w:w="314" w:type="pct"/>
            <w:tcBorders>
              <w:top w:val="nil"/>
              <w:left w:val="nil"/>
              <w:bottom w:val="nil"/>
              <w:right w:val="nil"/>
            </w:tcBorders>
            <w:shd w:val="clear" w:color="auto" w:fill="auto"/>
            <w:noWrap/>
            <w:vAlign w:val="center"/>
          </w:tcPr>
          <w:p w14:paraId="5DCC3B8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384</w:t>
            </w:r>
          </w:p>
        </w:tc>
        <w:tc>
          <w:tcPr>
            <w:tcW w:w="315" w:type="pct"/>
            <w:tcBorders>
              <w:top w:val="nil"/>
              <w:left w:val="nil"/>
              <w:bottom w:val="nil"/>
              <w:right w:val="nil"/>
            </w:tcBorders>
            <w:shd w:val="clear" w:color="auto" w:fill="auto"/>
            <w:noWrap/>
            <w:vAlign w:val="center"/>
          </w:tcPr>
          <w:p w14:paraId="4977113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12346.0 </w:t>
            </w:r>
          </w:p>
        </w:tc>
        <w:tc>
          <w:tcPr>
            <w:tcW w:w="322" w:type="pct"/>
            <w:tcBorders>
              <w:top w:val="nil"/>
              <w:left w:val="nil"/>
              <w:bottom w:val="nil"/>
              <w:right w:val="nil"/>
            </w:tcBorders>
            <w:shd w:val="clear" w:color="auto" w:fill="auto"/>
            <w:noWrap/>
            <w:vAlign w:val="center"/>
          </w:tcPr>
          <w:p w14:paraId="069016E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11959.4 </w:t>
            </w:r>
          </w:p>
        </w:tc>
        <w:tc>
          <w:tcPr>
            <w:tcW w:w="262" w:type="pct"/>
            <w:tcBorders>
              <w:top w:val="nil"/>
              <w:left w:val="nil"/>
              <w:bottom w:val="nil"/>
              <w:right w:val="nil"/>
            </w:tcBorders>
            <w:shd w:val="clear" w:color="auto" w:fill="auto"/>
            <w:noWrap/>
            <w:vAlign w:val="center"/>
          </w:tcPr>
          <w:p w14:paraId="0B22970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318.6 </w:t>
            </w:r>
          </w:p>
        </w:tc>
        <w:tc>
          <w:tcPr>
            <w:tcW w:w="292" w:type="pct"/>
            <w:tcBorders>
              <w:top w:val="nil"/>
              <w:left w:val="nil"/>
              <w:bottom w:val="nil"/>
              <w:right w:val="nil"/>
            </w:tcBorders>
            <w:shd w:val="clear" w:color="auto" w:fill="auto"/>
            <w:noWrap/>
            <w:vAlign w:val="center"/>
          </w:tcPr>
          <w:p w14:paraId="4DFDFE6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4.2 </w:t>
            </w:r>
          </w:p>
        </w:tc>
        <w:tc>
          <w:tcPr>
            <w:tcW w:w="289" w:type="pct"/>
            <w:tcBorders>
              <w:top w:val="nil"/>
              <w:left w:val="nil"/>
              <w:bottom w:val="nil"/>
              <w:right w:val="nil"/>
            </w:tcBorders>
            <w:shd w:val="clear" w:color="auto" w:fill="auto"/>
            <w:noWrap/>
            <w:vAlign w:val="center"/>
          </w:tcPr>
          <w:p w14:paraId="680C90F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11010.0 </w:t>
            </w:r>
          </w:p>
        </w:tc>
        <w:tc>
          <w:tcPr>
            <w:tcW w:w="316" w:type="pct"/>
            <w:tcBorders>
              <w:top w:val="nil"/>
              <w:left w:val="nil"/>
              <w:bottom w:val="nil"/>
              <w:right w:val="nil"/>
            </w:tcBorders>
            <w:shd w:val="clear" w:color="auto" w:fill="auto"/>
            <w:noWrap/>
            <w:vAlign w:val="center"/>
          </w:tcPr>
          <w:p w14:paraId="21B4723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10644.6 </w:t>
            </w:r>
          </w:p>
        </w:tc>
        <w:tc>
          <w:tcPr>
            <w:tcW w:w="262" w:type="pct"/>
            <w:tcBorders>
              <w:top w:val="nil"/>
              <w:left w:val="nil"/>
              <w:bottom w:val="nil"/>
              <w:right w:val="nil"/>
            </w:tcBorders>
            <w:shd w:val="clear" w:color="auto" w:fill="auto"/>
            <w:noWrap/>
            <w:vAlign w:val="center"/>
          </w:tcPr>
          <w:p w14:paraId="36E66EA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166.8 </w:t>
            </w:r>
          </w:p>
        </w:tc>
        <w:tc>
          <w:tcPr>
            <w:tcW w:w="268" w:type="pct"/>
            <w:tcBorders>
              <w:top w:val="nil"/>
              <w:left w:val="nil"/>
              <w:bottom w:val="nil"/>
              <w:right w:val="nil"/>
            </w:tcBorders>
            <w:shd w:val="clear" w:color="auto" w:fill="auto"/>
            <w:noWrap/>
            <w:vAlign w:val="center"/>
          </w:tcPr>
          <w:p w14:paraId="5166AFD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113.9 </w:t>
            </w:r>
          </w:p>
        </w:tc>
        <w:tc>
          <w:tcPr>
            <w:tcW w:w="316" w:type="pct"/>
            <w:tcBorders>
              <w:top w:val="nil"/>
              <w:left w:val="nil"/>
              <w:bottom w:val="nil"/>
              <w:right w:val="nil"/>
            </w:tcBorders>
            <w:shd w:val="clear" w:color="auto" w:fill="auto"/>
            <w:noWrap/>
            <w:vAlign w:val="center"/>
          </w:tcPr>
          <w:p w14:paraId="18D819D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12659.0 </w:t>
            </w:r>
          </w:p>
        </w:tc>
        <w:tc>
          <w:tcPr>
            <w:tcW w:w="316" w:type="pct"/>
            <w:tcBorders>
              <w:top w:val="nil"/>
              <w:left w:val="nil"/>
              <w:bottom w:val="nil"/>
              <w:right w:val="nil"/>
            </w:tcBorders>
            <w:shd w:val="clear" w:color="auto" w:fill="auto"/>
            <w:noWrap/>
            <w:vAlign w:val="center"/>
          </w:tcPr>
          <w:p w14:paraId="3343E74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12162.6 </w:t>
            </w:r>
          </w:p>
        </w:tc>
        <w:tc>
          <w:tcPr>
            <w:tcW w:w="290" w:type="pct"/>
            <w:tcBorders>
              <w:top w:val="nil"/>
              <w:left w:val="nil"/>
              <w:bottom w:val="nil"/>
              <w:right w:val="nil"/>
            </w:tcBorders>
            <w:shd w:val="clear" w:color="auto" w:fill="auto"/>
            <w:noWrap/>
            <w:vAlign w:val="center"/>
          </w:tcPr>
          <w:p w14:paraId="2815FA5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426.1 </w:t>
            </w:r>
          </w:p>
        </w:tc>
        <w:tc>
          <w:tcPr>
            <w:tcW w:w="255" w:type="pct"/>
            <w:tcBorders>
              <w:top w:val="nil"/>
              <w:left w:val="nil"/>
              <w:bottom w:val="nil"/>
              <w:right w:val="nil"/>
            </w:tcBorders>
            <w:shd w:val="clear" w:color="auto" w:fill="auto"/>
            <w:noWrap/>
            <w:vAlign w:val="center"/>
          </w:tcPr>
          <w:p w14:paraId="480783A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211.3 </w:t>
            </w:r>
          </w:p>
        </w:tc>
        <w:tc>
          <w:tcPr>
            <w:tcW w:w="328" w:type="pct"/>
            <w:tcBorders>
              <w:top w:val="nil"/>
              <w:left w:val="nil"/>
              <w:bottom w:val="nil"/>
              <w:right w:val="nil"/>
            </w:tcBorders>
            <w:shd w:val="clear" w:color="auto" w:fill="auto"/>
            <w:noWrap/>
            <w:vAlign w:val="center"/>
          </w:tcPr>
          <w:p w14:paraId="0B37475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13028.0 </w:t>
            </w:r>
          </w:p>
        </w:tc>
        <w:tc>
          <w:tcPr>
            <w:tcW w:w="316" w:type="pct"/>
            <w:tcBorders>
              <w:top w:val="nil"/>
              <w:left w:val="nil"/>
              <w:bottom w:val="nil"/>
              <w:right w:val="nil"/>
            </w:tcBorders>
            <w:shd w:val="clear" w:color="auto" w:fill="auto"/>
            <w:noWrap/>
            <w:vAlign w:val="center"/>
          </w:tcPr>
          <w:p w14:paraId="71C9195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12655.0 </w:t>
            </w:r>
          </w:p>
        </w:tc>
        <w:tc>
          <w:tcPr>
            <w:tcW w:w="262" w:type="pct"/>
            <w:tcBorders>
              <w:top w:val="nil"/>
              <w:left w:val="nil"/>
              <w:bottom w:val="nil"/>
              <w:right w:val="nil"/>
            </w:tcBorders>
            <w:shd w:val="clear" w:color="auto" w:fill="auto"/>
            <w:noWrap/>
            <w:vAlign w:val="center"/>
          </w:tcPr>
          <w:p w14:paraId="066EA82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329.2 </w:t>
            </w:r>
          </w:p>
        </w:tc>
        <w:tc>
          <w:tcPr>
            <w:tcW w:w="268" w:type="pct"/>
            <w:tcBorders>
              <w:top w:val="nil"/>
              <w:left w:val="nil"/>
              <w:bottom w:val="nil"/>
              <w:right w:val="nil"/>
            </w:tcBorders>
            <w:shd w:val="clear" w:color="auto" w:fill="auto"/>
            <w:noWrap/>
            <w:vAlign w:val="center"/>
          </w:tcPr>
          <w:p w14:paraId="5E80242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209.4 </w:t>
            </w:r>
          </w:p>
        </w:tc>
      </w:tr>
      <w:tr w14:paraId="56CF90E2">
        <w:trPr>
          <w:trHeight w:val="346" w:hRule="atLeast"/>
        </w:trPr>
        <w:tc>
          <w:tcPr>
            <w:tcW w:w="314" w:type="pct"/>
            <w:tcBorders>
              <w:top w:val="nil"/>
              <w:left w:val="nil"/>
              <w:bottom w:val="nil"/>
              <w:right w:val="nil"/>
            </w:tcBorders>
            <w:shd w:val="clear" w:color="auto" w:fill="auto"/>
            <w:noWrap/>
            <w:vAlign w:val="center"/>
          </w:tcPr>
          <w:p w14:paraId="1E25993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401</w:t>
            </w:r>
          </w:p>
        </w:tc>
        <w:tc>
          <w:tcPr>
            <w:tcW w:w="315" w:type="pct"/>
            <w:tcBorders>
              <w:top w:val="nil"/>
              <w:left w:val="nil"/>
              <w:bottom w:val="nil"/>
              <w:right w:val="nil"/>
            </w:tcBorders>
            <w:shd w:val="clear" w:color="auto" w:fill="auto"/>
            <w:noWrap/>
            <w:vAlign w:val="center"/>
          </w:tcPr>
          <w:p w14:paraId="4FF22F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12671.0 </w:t>
            </w:r>
          </w:p>
        </w:tc>
        <w:tc>
          <w:tcPr>
            <w:tcW w:w="322" w:type="pct"/>
            <w:tcBorders>
              <w:top w:val="nil"/>
              <w:left w:val="nil"/>
              <w:bottom w:val="nil"/>
              <w:right w:val="nil"/>
            </w:tcBorders>
            <w:shd w:val="clear" w:color="auto" w:fill="auto"/>
            <w:noWrap/>
            <w:vAlign w:val="center"/>
          </w:tcPr>
          <w:p w14:paraId="6846642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12511.0 </w:t>
            </w:r>
          </w:p>
        </w:tc>
        <w:tc>
          <w:tcPr>
            <w:tcW w:w="262" w:type="pct"/>
            <w:tcBorders>
              <w:top w:val="nil"/>
              <w:left w:val="nil"/>
              <w:bottom w:val="nil"/>
              <w:right w:val="nil"/>
            </w:tcBorders>
            <w:shd w:val="clear" w:color="auto" w:fill="auto"/>
            <w:noWrap/>
            <w:vAlign w:val="center"/>
          </w:tcPr>
          <w:p w14:paraId="4DC9E7E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120.2 </w:t>
            </w:r>
          </w:p>
        </w:tc>
        <w:tc>
          <w:tcPr>
            <w:tcW w:w="292" w:type="pct"/>
            <w:tcBorders>
              <w:top w:val="nil"/>
              <w:left w:val="nil"/>
              <w:bottom w:val="nil"/>
              <w:right w:val="nil"/>
            </w:tcBorders>
            <w:shd w:val="clear" w:color="auto" w:fill="auto"/>
            <w:noWrap/>
            <w:vAlign w:val="center"/>
          </w:tcPr>
          <w:p w14:paraId="1C8E27C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6.4 </w:t>
            </w:r>
          </w:p>
        </w:tc>
        <w:tc>
          <w:tcPr>
            <w:tcW w:w="289" w:type="pct"/>
            <w:tcBorders>
              <w:top w:val="nil"/>
              <w:left w:val="nil"/>
              <w:bottom w:val="nil"/>
              <w:right w:val="nil"/>
            </w:tcBorders>
            <w:shd w:val="clear" w:color="auto" w:fill="auto"/>
            <w:noWrap/>
            <w:vAlign w:val="center"/>
          </w:tcPr>
          <w:p w14:paraId="39EC0AD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12449.0 </w:t>
            </w:r>
          </w:p>
        </w:tc>
        <w:tc>
          <w:tcPr>
            <w:tcW w:w="316" w:type="pct"/>
            <w:tcBorders>
              <w:top w:val="nil"/>
              <w:left w:val="nil"/>
              <w:bottom w:val="nil"/>
              <w:right w:val="nil"/>
            </w:tcBorders>
            <w:shd w:val="clear" w:color="auto" w:fill="auto"/>
            <w:noWrap/>
            <w:vAlign w:val="center"/>
          </w:tcPr>
          <w:p w14:paraId="4244FF7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12279.3 </w:t>
            </w:r>
          </w:p>
        </w:tc>
        <w:tc>
          <w:tcPr>
            <w:tcW w:w="262" w:type="pct"/>
            <w:tcBorders>
              <w:top w:val="nil"/>
              <w:left w:val="nil"/>
              <w:bottom w:val="nil"/>
              <w:right w:val="nil"/>
            </w:tcBorders>
            <w:shd w:val="clear" w:color="auto" w:fill="auto"/>
            <w:noWrap/>
            <w:vAlign w:val="center"/>
          </w:tcPr>
          <w:p w14:paraId="6FA4DD7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131.7 </w:t>
            </w:r>
          </w:p>
        </w:tc>
        <w:tc>
          <w:tcPr>
            <w:tcW w:w="268" w:type="pct"/>
            <w:tcBorders>
              <w:top w:val="nil"/>
              <w:left w:val="nil"/>
              <w:bottom w:val="nil"/>
              <w:right w:val="nil"/>
            </w:tcBorders>
            <w:shd w:val="clear" w:color="auto" w:fill="auto"/>
            <w:noWrap/>
            <w:vAlign w:val="center"/>
          </w:tcPr>
          <w:p w14:paraId="1B4AE34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226.4 </w:t>
            </w:r>
          </w:p>
        </w:tc>
        <w:tc>
          <w:tcPr>
            <w:tcW w:w="316" w:type="pct"/>
            <w:tcBorders>
              <w:top w:val="nil"/>
              <w:left w:val="nil"/>
              <w:bottom w:val="nil"/>
              <w:right w:val="nil"/>
            </w:tcBorders>
            <w:shd w:val="clear" w:color="auto" w:fill="auto"/>
            <w:noWrap/>
            <w:vAlign w:val="center"/>
          </w:tcPr>
          <w:p w14:paraId="6558869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12852.0 </w:t>
            </w:r>
          </w:p>
        </w:tc>
        <w:tc>
          <w:tcPr>
            <w:tcW w:w="316" w:type="pct"/>
            <w:tcBorders>
              <w:top w:val="nil"/>
              <w:left w:val="nil"/>
              <w:bottom w:val="nil"/>
              <w:right w:val="nil"/>
            </w:tcBorders>
            <w:shd w:val="clear" w:color="auto" w:fill="auto"/>
            <w:noWrap/>
            <w:vAlign w:val="center"/>
          </w:tcPr>
          <w:p w14:paraId="13F3938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12822.3 </w:t>
            </w:r>
          </w:p>
        </w:tc>
        <w:tc>
          <w:tcPr>
            <w:tcW w:w="290" w:type="pct"/>
            <w:tcBorders>
              <w:top w:val="nil"/>
              <w:left w:val="nil"/>
              <w:bottom w:val="nil"/>
              <w:right w:val="nil"/>
            </w:tcBorders>
            <w:shd w:val="clear" w:color="auto" w:fill="auto"/>
            <w:noWrap/>
            <w:vAlign w:val="center"/>
          </w:tcPr>
          <w:p w14:paraId="1DD0C58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13.9 </w:t>
            </w:r>
          </w:p>
        </w:tc>
        <w:tc>
          <w:tcPr>
            <w:tcW w:w="255" w:type="pct"/>
            <w:tcBorders>
              <w:top w:val="nil"/>
              <w:left w:val="nil"/>
              <w:bottom w:val="nil"/>
              <w:right w:val="nil"/>
            </w:tcBorders>
            <w:shd w:val="clear" w:color="auto" w:fill="auto"/>
            <w:noWrap/>
            <w:vAlign w:val="center"/>
          </w:tcPr>
          <w:p w14:paraId="7C0AE2B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589.2 </w:t>
            </w:r>
          </w:p>
        </w:tc>
        <w:tc>
          <w:tcPr>
            <w:tcW w:w="328" w:type="pct"/>
            <w:tcBorders>
              <w:top w:val="nil"/>
              <w:left w:val="nil"/>
              <w:bottom w:val="nil"/>
              <w:right w:val="nil"/>
            </w:tcBorders>
            <w:shd w:val="clear" w:color="auto" w:fill="auto"/>
            <w:noWrap/>
            <w:vAlign w:val="center"/>
          </w:tcPr>
          <w:p w14:paraId="5D9070D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12848.0 </w:t>
            </w:r>
          </w:p>
        </w:tc>
        <w:tc>
          <w:tcPr>
            <w:tcW w:w="316" w:type="pct"/>
            <w:tcBorders>
              <w:top w:val="nil"/>
              <w:left w:val="nil"/>
              <w:bottom w:val="nil"/>
              <w:right w:val="nil"/>
            </w:tcBorders>
            <w:shd w:val="clear" w:color="auto" w:fill="auto"/>
            <w:noWrap/>
            <w:vAlign w:val="center"/>
          </w:tcPr>
          <w:p w14:paraId="58E9F60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12835.3 </w:t>
            </w:r>
          </w:p>
        </w:tc>
        <w:tc>
          <w:tcPr>
            <w:tcW w:w="262" w:type="pct"/>
            <w:tcBorders>
              <w:top w:val="nil"/>
              <w:left w:val="nil"/>
              <w:bottom w:val="nil"/>
              <w:right w:val="nil"/>
            </w:tcBorders>
            <w:shd w:val="clear" w:color="auto" w:fill="auto"/>
            <w:noWrap/>
            <w:vAlign w:val="center"/>
          </w:tcPr>
          <w:p w14:paraId="321BB86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7.9 </w:t>
            </w:r>
          </w:p>
        </w:tc>
        <w:tc>
          <w:tcPr>
            <w:tcW w:w="268" w:type="pct"/>
            <w:tcBorders>
              <w:top w:val="nil"/>
              <w:left w:val="nil"/>
              <w:bottom w:val="nil"/>
              <w:right w:val="nil"/>
            </w:tcBorders>
            <w:shd w:val="clear" w:color="auto" w:fill="auto"/>
            <w:noWrap/>
            <w:vAlign w:val="center"/>
          </w:tcPr>
          <w:p w14:paraId="05D634D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559.9 </w:t>
            </w:r>
          </w:p>
        </w:tc>
      </w:tr>
      <w:tr w14:paraId="79985E0E">
        <w:trPr>
          <w:trHeight w:val="346" w:hRule="atLeast"/>
        </w:trPr>
        <w:tc>
          <w:tcPr>
            <w:tcW w:w="314" w:type="pct"/>
            <w:tcBorders>
              <w:top w:val="nil"/>
              <w:left w:val="nil"/>
              <w:bottom w:val="nil"/>
              <w:right w:val="nil"/>
            </w:tcBorders>
            <w:shd w:val="clear" w:color="auto" w:fill="auto"/>
            <w:noWrap/>
            <w:vAlign w:val="center"/>
          </w:tcPr>
          <w:p w14:paraId="59730BA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420</w:t>
            </w:r>
          </w:p>
        </w:tc>
        <w:tc>
          <w:tcPr>
            <w:tcW w:w="315" w:type="pct"/>
            <w:tcBorders>
              <w:top w:val="nil"/>
              <w:left w:val="nil"/>
              <w:bottom w:val="nil"/>
              <w:right w:val="nil"/>
            </w:tcBorders>
            <w:shd w:val="clear" w:color="auto" w:fill="auto"/>
            <w:noWrap/>
            <w:vAlign w:val="center"/>
          </w:tcPr>
          <w:p w14:paraId="182BF0B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13372.0 </w:t>
            </w:r>
          </w:p>
        </w:tc>
        <w:tc>
          <w:tcPr>
            <w:tcW w:w="322" w:type="pct"/>
            <w:tcBorders>
              <w:top w:val="nil"/>
              <w:left w:val="nil"/>
              <w:bottom w:val="nil"/>
              <w:right w:val="nil"/>
            </w:tcBorders>
            <w:shd w:val="clear" w:color="auto" w:fill="auto"/>
            <w:noWrap/>
            <w:vAlign w:val="center"/>
          </w:tcPr>
          <w:p w14:paraId="21ED688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13116.5 </w:t>
            </w:r>
          </w:p>
        </w:tc>
        <w:tc>
          <w:tcPr>
            <w:tcW w:w="262" w:type="pct"/>
            <w:tcBorders>
              <w:top w:val="nil"/>
              <w:left w:val="nil"/>
              <w:bottom w:val="nil"/>
              <w:right w:val="nil"/>
            </w:tcBorders>
            <w:shd w:val="clear" w:color="auto" w:fill="auto"/>
            <w:noWrap/>
            <w:vAlign w:val="center"/>
          </w:tcPr>
          <w:p w14:paraId="430E6E8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255.1 </w:t>
            </w:r>
          </w:p>
        </w:tc>
        <w:tc>
          <w:tcPr>
            <w:tcW w:w="292" w:type="pct"/>
            <w:tcBorders>
              <w:top w:val="nil"/>
              <w:left w:val="nil"/>
              <w:bottom w:val="nil"/>
              <w:right w:val="nil"/>
            </w:tcBorders>
            <w:shd w:val="clear" w:color="auto" w:fill="auto"/>
            <w:noWrap/>
            <w:vAlign w:val="center"/>
          </w:tcPr>
          <w:p w14:paraId="221AB35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6.8 </w:t>
            </w:r>
          </w:p>
        </w:tc>
        <w:tc>
          <w:tcPr>
            <w:tcW w:w="289" w:type="pct"/>
            <w:tcBorders>
              <w:top w:val="nil"/>
              <w:left w:val="nil"/>
              <w:bottom w:val="nil"/>
              <w:right w:val="nil"/>
            </w:tcBorders>
            <w:shd w:val="clear" w:color="auto" w:fill="auto"/>
            <w:noWrap/>
            <w:vAlign w:val="center"/>
          </w:tcPr>
          <w:p w14:paraId="58034D9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13253.0 </w:t>
            </w:r>
          </w:p>
        </w:tc>
        <w:tc>
          <w:tcPr>
            <w:tcW w:w="316" w:type="pct"/>
            <w:tcBorders>
              <w:top w:val="nil"/>
              <w:left w:val="nil"/>
              <w:bottom w:val="nil"/>
              <w:right w:val="nil"/>
            </w:tcBorders>
            <w:shd w:val="clear" w:color="auto" w:fill="auto"/>
            <w:noWrap/>
            <w:vAlign w:val="center"/>
          </w:tcPr>
          <w:p w14:paraId="738F5B8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12239.1 </w:t>
            </w:r>
          </w:p>
        </w:tc>
        <w:tc>
          <w:tcPr>
            <w:tcW w:w="262" w:type="pct"/>
            <w:tcBorders>
              <w:top w:val="nil"/>
              <w:left w:val="nil"/>
              <w:bottom w:val="nil"/>
              <w:right w:val="nil"/>
            </w:tcBorders>
            <w:shd w:val="clear" w:color="auto" w:fill="auto"/>
            <w:noWrap/>
            <w:vAlign w:val="center"/>
          </w:tcPr>
          <w:p w14:paraId="03B21FA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380.9 </w:t>
            </w:r>
          </w:p>
        </w:tc>
        <w:tc>
          <w:tcPr>
            <w:tcW w:w="268" w:type="pct"/>
            <w:tcBorders>
              <w:top w:val="nil"/>
              <w:left w:val="nil"/>
              <w:bottom w:val="nil"/>
              <w:right w:val="nil"/>
            </w:tcBorders>
            <w:shd w:val="clear" w:color="auto" w:fill="auto"/>
            <w:noWrap/>
            <w:vAlign w:val="center"/>
          </w:tcPr>
          <w:p w14:paraId="2B958DB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189.3 </w:t>
            </w:r>
          </w:p>
        </w:tc>
        <w:tc>
          <w:tcPr>
            <w:tcW w:w="316" w:type="pct"/>
            <w:tcBorders>
              <w:top w:val="nil"/>
              <w:left w:val="nil"/>
              <w:bottom w:val="nil"/>
              <w:right w:val="nil"/>
            </w:tcBorders>
            <w:shd w:val="clear" w:color="auto" w:fill="auto"/>
            <w:noWrap/>
            <w:vAlign w:val="center"/>
          </w:tcPr>
          <w:p w14:paraId="2F22AA1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14717.0 </w:t>
            </w:r>
          </w:p>
        </w:tc>
        <w:tc>
          <w:tcPr>
            <w:tcW w:w="316" w:type="pct"/>
            <w:tcBorders>
              <w:top w:val="nil"/>
              <w:left w:val="nil"/>
              <w:bottom w:val="nil"/>
              <w:right w:val="nil"/>
            </w:tcBorders>
            <w:shd w:val="clear" w:color="auto" w:fill="auto"/>
            <w:noWrap/>
            <w:vAlign w:val="center"/>
          </w:tcPr>
          <w:p w14:paraId="10EDE96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14478.8 </w:t>
            </w:r>
          </w:p>
        </w:tc>
        <w:tc>
          <w:tcPr>
            <w:tcW w:w="290" w:type="pct"/>
            <w:tcBorders>
              <w:top w:val="nil"/>
              <w:left w:val="nil"/>
              <w:bottom w:val="nil"/>
              <w:right w:val="nil"/>
            </w:tcBorders>
            <w:shd w:val="clear" w:color="auto" w:fill="auto"/>
            <w:noWrap/>
            <w:vAlign w:val="center"/>
          </w:tcPr>
          <w:p w14:paraId="2A24F95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189.6 </w:t>
            </w:r>
          </w:p>
        </w:tc>
        <w:tc>
          <w:tcPr>
            <w:tcW w:w="255" w:type="pct"/>
            <w:tcBorders>
              <w:top w:val="nil"/>
              <w:left w:val="nil"/>
              <w:bottom w:val="nil"/>
              <w:right w:val="nil"/>
            </w:tcBorders>
            <w:shd w:val="clear" w:color="auto" w:fill="auto"/>
            <w:noWrap/>
            <w:vAlign w:val="center"/>
          </w:tcPr>
          <w:p w14:paraId="3FB371E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385.5 </w:t>
            </w:r>
          </w:p>
        </w:tc>
        <w:tc>
          <w:tcPr>
            <w:tcW w:w="328" w:type="pct"/>
            <w:tcBorders>
              <w:top w:val="nil"/>
              <w:left w:val="nil"/>
              <w:bottom w:val="nil"/>
              <w:right w:val="nil"/>
            </w:tcBorders>
            <w:shd w:val="clear" w:color="auto" w:fill="auto"/>
            <w:noWrap/>
            <w:vAlign w:val="center"/>
          </w:tcPr>
          <w:p w14:paraId="54FD71D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14612.0 </w:t>
            </w:r>
          </w:p>
        </w:tc>
        <w:tc>
          <w:tcPr>
            <w:tcW w:w="316" w:type="pct"/>
            <w:tcBorders>
              <w:top w:val="nil"/>
              <w:left w:val="nil"/>
              <w:bottom w:val="nil"/>
              <w:right w:val="nil"/>
            </w:tcBorders>
            <w:shd w:val="clear" w:color="auto" w:fill="auto"/>
            <w:noWrap/>
            <w:vAlign w:val="center"/>
          </w:tcPr>
          <w:p w14:paraId="22B0E0C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14256.8 </w:t>
            </w:r>
          </w:p>
        </w:tc>
        <w:tc>
          <w:tcPr>
            <w:tcW w:w="262" w:type="pct"/>
            <w:tcBorders>
              <w:top w:val="nil"/>
              <w:left w:val="nil"/>
              <w:bottom w:val="nil"/>
              <w:right w:val="nil"/>
            </w:tcBorders>
            <w:shd w:val="clear" w:color="auto" w:fill="auto"/>
            <w:noWrap/>
            <w:vAlign w:val="center"/>
          </w:tcPr>
          <w:p w14:paraId="409DA4A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416.6 </w:t>
            </w:r>
          </w:p>
        </w:tc>
        <w:tc>
          <w:tcPr>
            <w:tcW w:w="268" w:type="pct"/>
            <w:tcBorders>
              <w:top w:val="nil"/>
              <w:left w:val="nil"/>
              <w:bottom w:val="nil"/>
              <w:right w:val="nil"/>
            </w:tcBorders>
            <w:shd w:val="clear" w:color="auto" w:fill="auto"/>
            <w:noWrap/>
            <w:vAlign w:val="center"/>
          </w:tcPr>
          <w:p w14:paraId="64F7FDA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472.8 </w:t>
            </w:r>
          </w:p>
        </w:tc>
      </w:tr>
      <w:tr w14:paraId="1D1B13E2">
        <w:trPr>
          <w:trHeight w:val="346" w:hRule="atLeast"/>
        </w:trPr>
        <w:tc>
          <w:tcPr>
            <w:tcW w:w="314" w:type="pct"/>
            <w:tcBorders>
              <w:top w:val="nil"/>
              <w:left w:val="nil"/>
              <w:bottom w:val="nil"/>
              <w:right w:val="nil"/>
            </w:tcBorders>
            <w:shd w:val="clear" w:color="auto" w:fill="auto"/>
            <w:noWrap/>
            <w:vAlign w:val="center"/>
          </w:tcPr>
          <w:p w14:paraId="0873EBC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439</w:t>
            </w:r>
          </w:p>
        </w:tc>
        <w:tc>
          <w:tcPr>
            <w:tcW w:w="315" w:type="pct"/>
            <w:tcBorders>
              <w:top w:val="nil"/>
              <w:left w:val="nil"/>
              <w:bottom w:val="nil"/>
              <w:right w:val="nil"/>
            </w:tcBorders>
            <w:shd w:val="clear" w:color="auto" w:fill="auto"/>
            <w:noWrap/>
            <w:vAlign w:val="center"/>
          </w:tcPr>
          <w:p w14:paraId="3A6AD40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14242.0 </w:t>
            </w:r>
          </w:p>
        </w:tc>
        <w:tc>
          <w:tcPr>
            <w:tcW w:w="322" w:type="pct"/>
            <w:tcBorders>
              <w:top w:val="nil"/>
              <w:left w:val="nil"/>
              <w:bottom w:val="nil"/>
              <w:right w:val="nil"/>
            </w:tcBorders>
            <w:shd w:val="clear" w:color="auto" w:fill="auto"/>
            <w:noWrap/>
            <w:vAlign w:val="center"/>
          </w:tcPr>
          <w:p w14:paraId="75BA869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13720.4 </w:t>
            </w:r>
          </w:p>
        </w:tc>
        <w:tc>
          <w:tcPr>
            <w:tcW w:w="262" w:type="pct"/>
            <w:tcBorders>
              <w:top w:val="nil"/>
              <w:left w:val="nil"/>
              <w:bottom w:val="nil"/>
              <w:right w:val="nil"/>
            </w:tcBorders>
            <w:shd w:val="clear" w:color="auto" w:fill="auto"/>
            <w:noWrap/>
            <w:vAlign w:val="center"/>
          </w:tcPr>
          <w:p w14:paraId="090F7F7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536.8 </w:t>
            </w:r>
          </w:p>
        </w:tc>
        <w:tc>
          <w:tcPr>
            <w:tcW w:w="292" w:type="pct"/>
            <w:tcBorders>
              <w:top w:val="nil"/>
              <w:left w:val="nil"/>
              <w:bottom w:val="nil"/>
              <w:right w:val="nil"/>
            </w:tcBorders>
            <w:shd w:val="clear" w:color="auto" w:fill="auto"/>
            <w:noWrap/>
            <w:vAlign w:val="center"/>
          </w:tcPr>
          <w:p w14:paraId="750F4CB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5.9 </w:t>
            </w:r>
          </w:p>
        </w:tc>
        <w:tc>
          <w:tcPr>
            <w:tcW w:w="289" w:type="pct"/>
            <w:tcBorders>
              <w:top w:val="nil"/>
              <w:left w:val="nil"/>
              <w:bottom w:val="nil"/>
              <w:right w:val="nil"/>
            </w:tcBorders>
            <w:shd w:val="clear" w:color="auto" w:fill="auto"/>
            <w:noWrap/>
            <w:vAlign w:val="center"/>
          </w:tcPr>
          <w:p w14:paraId="35822CB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13050.0 </w:t>
            </w:r>
          </w:p>
        </w:tc>
        <w:tc>
          <w:tcPr>
            <w:tcW w:w="316" w:type="pct"/>
            <w:tcBorders>
              <w:top w:val="nil"/>
              <w:left w:val="nil"/>
              <w:bottom w:val="nil"/>
              <w:right w:val="nil"/>
            </w:tcBorders>
            <w:shd w:val="clear" w:color="auto" w:fill="auto"/>
            <w:noWrap/>
            <w:vAlign w:val="center"/>
          </w:tcPr>
          <w:p w14:paraId="5BC93F3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12166.1 </w:t>
            </w:r>
          </w:p>
        </w:tc>
        <w:tc>
          <w:tcPr>
            <w:tcW w:w="262" w:type="pct"/>
            <w:tcBorders>
              <w:top w:val="nil"/>
              <w:left w:val="nil"/>
              <w:bottom w:val="nil"/>
              <w:right w:val="nil"/>
            </w:tcBorders>
            <w:shd w:val="clear" w:color="auto" w:fill="auto"/>
            <w:noWrap/>
            <w:vAlign w:val="center"/>
          </w:tcPr>
          <w:p w14:paraId="6636CB8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342.4 </w:t>
            </w:r>
          </w:p>
        </w:tc>
        <w:tc>
          <w:tcPr>
            <w:tcW w:w="268" w:type="pct"/>
            <w:tcBorders>
              <w:top w:val="nil"/>
              <w:left w:val="nil"/>
              <w:bottom w:val="nil"/>
              <w:right w:val="nil"/>
            </w:tcBorders>
            <w:shd w:val="clear" w:color="auto" w:fill="auto"/>
            <w:noWrap/>
            <w:vAlign w:val="center"/>
          </w:tcPr>
          <w:p w14:paraId="2D0C03C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165.8 </w:t>
            </w:r>
          </w:p>
        </w:tc>
        <w:tc>
          <w:tcPr>
            <w:tcW w:w="316" w:type="pct"/>
            <w:tcBorders>
              <w:top w:val="nil"/>
              <w:left w:val="nil"/>
              <w:bottom w:val="nil"/>
              <w:right w:val="nil"/>
            </w:tcBorders>
            <w:shd w:val="clear" w:color="auto" w:fill="auto"/>
            <w:noWrap/>
            <w:vAlign w:val="center"/>
          </w:tcPr>
          <w:p w14:paraId="6142920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15448.0 </w:t>
            </w:r>
          </w:p>
        </w:tc>
        <w:tc>
          <w:tcPr>
            <w:tcW w:w="316" w:type="pct"/>
            <w:tcBorders>
              <w:top w:val="nil"/>
              <w:left w:val="nil"/>
              <w:bottom w:val="nil"/>
              <w:right w:val="nil"/>
            </w:tcBorders>
            <w:shd w:val="clear" w:color="auto" w:fill="auto"/>
            <w:noWrap/>
            <w:vAlign w:val="center"/>
          </w:tcPr>
          <w:p w14:paraId="31D73A0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14120.0 </w:t>
            </w:r>
          </w:p>
        </w:tc>
        <w:tc>
          <w:tcPr>
            <w:tcW w:w="290" w:type="pct"/>
            <w:tcBorders>
              <w:top w:val="nil"/>
              <w:left w:val="nil"/>
              <w:bottom w:val="nil"/>
              <w:right w:val="nil"/>
            </w:tcBorders>
            <w:shd w:val="clear" w:color="auto" w:fill="auto"/>
            <w:noWrap/>
            <w:vAlign w:val="center"/>
          </w:tcPr>
          <w:p w14:paraId="2537BF2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781.7 </w:t>
            </w:r>
          </w:p>
        </w:tc>
        <w:tc>
          <w:tcPr>
            <w:tcW w:w="255" w:type="pct"/>
            <w:tcBorders>
              <w:top w:val="nil"/>
              <w:left w:val="nil"/>
              <w:bottom w:val="nil"/>
              <w:right w:val="nil"/>
            </w:tcBorders>
            <w:shd w:val="clear" w:color="auto" w:fill="auto"/>
            <w:noWrap/>
            <w:vAlign w:val="center"/>
          </w:tcPr>
          <w:p w14:paraId="3BD5C25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261.6 </w:t>
            </w:r>
          </w:p>
        </w:tc>
        <w:tc>
          <w:tcPr>
            <w:tcW w:w="328" w:type="pct"/>
            <w:tcBorders>
              <w:top w:val="nil"/>
              <w:left w:val="nil"/>
              <w:bottom w:val="nil"/>
              <w:right w:val="nil"/>
            </w:tcBorders>
            <w:shd w:val="clear" w:color="auto" w:fill="auto"/>
            <w:noWrap/>
            <w:vAlign w:val="center"/>
          </w:tcPr>
          <w:p w14:paraId="51E5A2C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15025.0 </w:t>
            </w:r>
          </w:p>
        </w:tc>
        <w:tc>
          <w:tcPr>
            <w:tcW w:w="316" w:type="pct"/>
            <w:tcBorders>
              <w:top w:val="nil"/>
              <w:left w:val="nil"/>
              <w:bottom w:val="nil"/>
              <w:right w:val="nil"/>
            </w:tcBorders>
            <w:shd w:val="clear" w:color="auto" w:fill="auto"/>
            <w:noWrap/>
            <w:vAlign w:val="center"/>
          </w:tcPr>
          <w:p w14:paraId="283B9FE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14122.8 </w:t>
            </w:r>
          </w:p>
        </w:tc>
        <w:tc>
          <w:tcPr>
            <w:tcW w:w="262" w:type="pct"/>
            <w:tcBorders>
              <w:top w:val="nil"/>
              <w:left w:val="nil"/>
              <w:bottom w:val="nil"/>
              <w:right w:val="nil"/>
            </w:tcBorders>
            <w:shd w:val="clear" w:color="auto" w:fill="auto"/>
            <w:noWrap/>
            <w:vAlign w:val="center"/>
          </w:tcPr>
          <w:p w14:paraId="26CB906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588.1 </w:t>
            </w:r>
          </w:p>
        </w:tc>
        <w:tc>
          <w:tcPr>
            <w:tcW w:w="268" w:type="pct"/>
            <w:tcBorders>
              <w:top w:val="nil"/>
              <w:left w:val="nil"/>
              <w:bottom w:val="nil"/>
              <w:right w:val="nil"/>
            </w:tcBorders>
            <w:shd w:val="clear" w:color="auto" w:fill="auto"/>
            <w:noWrap/>
            <w:vAlign w:val="center"/>
          </w:tcPr>
          <w:p w14:paraId="247C895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294.8 </w:t>
            </w:r>
          </w:p>
        </w:tc>
      </w:tr>
      <w:tr w14:paraId="5D09145A">
        <w:trPr>
          <w:trHeight w:val="346" w:hRule="atLeast"/>
        </w:trPr>
        <w:tc>
          <w:tcPr>
            <w:tcW w:w="314" w:type="pct"/>
            <w:tcBorders>
              <w:top w:val="nil"/>
              <w:left w:val="nil"/>
              <w:bottom w:val="nil"/>
              <w:right w:val="nil"/>
            </w:tcBorders>
            <w:shd w:val="clear" w:color="auto" w:fill="auto"/>
            <w:noWrap/>
            <w:vAlign w:val="center"/>
          </w:tcPr>
          <w:p w14:paraId="4351521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459</w:t>
            </w:r>
          </w:p>
        </w:tc>
        <w:tc>
          <w:tcPr>
            <w:tcW w:w="315" w:type="pct"/>
            <w:tcBorders>
              <w:top w:val="nil"/>
              <w:left w:val="nil"/>
              <w:bottom w:val="nil"/>
              <w:right w:val="nil"/>
            </w:tcBorders>
            <w:shd w:val="clear" w:color="auto" w:fill="auto"/>
            <w:noWrap/>
            <w:vAlign w:val="center"/>
          </w:tcPr>
          <w:p w14:paraId="08CE687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14036.0 </w:t>
            </w:r>
          </w:p>
        </w:tc>
        <w:tc>
          <w:tcPr>
            <w:tcW w:w="322" w:type="pct"/>
            <w:tcBorders>
              <w:top w:val="nil"/>
              <w:left w:val="nil"/>
              <w:bottom w:val="nil"/>
              <w:right w:val="nil"/>
            </w:tcBorders>
            <w:shd w:val="clear" w:color="auto" w:fill="auto"/>
            <w:noWrap/>
            <w:vAlign w:val="center"/>
          </w:tcPr>
          <w:p w14:paraId="56E8D4A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13984.0 </w:t>
            </w:r>
          </w:p>
        </w:tc>
        <w:tc>
          <w:tcPr>
            <w:tcW w:w="262" w:type="pct"/>
            <w:tcBorders>
              <w:top w:val="nil"/>
              <w:left w:val="nil"/>
              <w:bottom w:val="nil"/>
              <w:right w:val="nil"/>
            </w:tcBorders>
            <w:shd w:val="clear" w:color="auto" w:fill="auto"/>
            <w:noWrap/>
            <w:vAlign w:val="center"/>
          </w:tcPr>
          <w:p w14:paraId="023B217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71.9 </w:t>
            </w:r>
          </w:p>
        </w:tc>
        <w:tc>
          <w:tcPr>
            <w:tcW w:w="292" w:type="pct"/>
            <w:tcBorders>
              <w:top w:val="nil"/>
              <w:left w:val="nil"/>
              <w:bottom w:val="nil"/>
              <w:right w:val="nil"/>
            </w:tcBorders>
            <w:shd w:val="clear" w:color="auto" w:fill="auto"/>
            <w:noWrap/>
            <w:vAlign w:val="center"/>
          </w:tcPr>
          <w:p w14:paraId="4A52F96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9.5 </w:t>
            </w:r>
          </w:p>
        </w:tc>
        <w:tc>
          <w:tcPr>
            <w:tcW w:w="289" w:type="pct"/>
            <w:tcBorders>
              <w:top w:val="nil"/>
              <w:left w:val="nil"/>
              <w:bottom w:val="nil"/>
              <w:right w:val="nil"/>
            </w:tcBorders>
            <w:shd w:val="clear" w:color="auto" w:fill="auto"/>
            <w:noWrap/>
            <w:vAlign w:val="center"/>
          </w:tcPr>
          <w:p w14:paraId="129BF7F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13895.0 </w:t>
            </w:r>
          </w:p>
        </w:tc>
        <w:tc>
          <w:tcPr>
            <w:tcW w:w="316" w:type="pct"/>
            <w:tcBorders>
              <w:top w:val="nil"/>
              <w:left w:val="nil"/>
              <w:bottom w:val="nil"/>
              <w:right w:val="nil"/>
            </w:tcBorders>
            <w:shd w:val="clear" w:color="auto" w:fill="auto"/>
            <w:noWrap/>
            <w:vAlign w:val="center"/>
          </w:tcPr>
          <w:p w14:paraId="69EF133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13811.4 </w:t>
            </w:r>
          </w:p>
        </w:tc>
        <w:tc>
          <w:tcPr>
            <w:tcW w:w="262" w:type="pct"/>
            <w:tcBorders>
              <w:top w:val="nil"/>
              <w:left w:val="nil"/>
              <w:bottom w:val="nil"/>
              <w:right w:val="nil"/>
            </w:tcBorders>
            <w:shd w:val="clear" w:color="auto" w:fill="auto"/>
            <w:noWrap/>
            <w:vAlign w:val="center"/>
          </w:tcPr>
          <w:p w14:paraId="5CC0293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63.4 </w:t>
            </w:r>
          </w:p>
        </w:tc>
        <w:tc>
          <w:tcPr>
            <w:tcW w:w="268" w:type="pct"/>
            <w:tcBorders>
              <w:top w:val="nil"/>
              <w:left w:val="nil"/>
              <w:bottom w:val="nil"/>
              <w:right w:val="nil"/>
            </w:tcBorders>
            <w:shd w:val="clear" w:color="auto" w:fill="auto"/>
            <w:noWrap/>
            <w:vAlign w:val="center"/>
          </w:tcPr>
          <w:p w14:paraId="7D3800B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277.9 </w:t>
            </w:r>
          </w:p>
        </w:tc>
        <w:tc>
          <w:tcPr>
            <w:tcW w:w="316" w:type="pct"/>
            <w:tcBorders>
              <w:top w:val="nil"/>
              <w:left w:val="nil"/>
              <w:bottom w:val="nil"/>
              <w:right w:val="nil"/>
            </w:tcBorders>
            <w:shd w:val="clear" w:color="auto" w:fill="auto"/>
            <w:noWrap/>
            <w:vAlign w:val="center"/>
          </w:tcPr>
          <w:p w14:paraId="24C5FA5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14187.0 </w:t>
            </w:r>
          </w:p>
        </w:tc>
        <w:tc>
          <w:tcPr>
            <w:tcW w:w="316" w:type="pct"/>
            <w:tcBorders>
              <w:top w:val="nil"/>
              <w:left w:val="nil"/>
              <w:bottom w:val="nil"/>
              <w:right w:val="nil"/>
            </w:tcBorders>
            <w:shd w:val="clear" w:color="auto" w:fill="auto"/>
            <w:noWrap/>
            <w:vAlign w:val="center"/>
          </w:tcPr>
          <w:p w14:paraId="1CFFB9B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14165.9 </w:t>
            </w:r>
          </w:p>
        </w:tc>
        <w:tc>
          <w:tcPr>
            <w:tcW w:w="290" w:type="pct"/>
            <w:tcBorders>
              <w:top w:val="nil"/>
              <w:left w:val="nil"/>
              <w:bottom w:val="nil"/>
              <w:right w:val="nil"/>
            </w:tcBorders>
            <w:shd w:val="clear" w:color="auto" w:fill="auto"/>
            <w:noWrap/>
            <w:vAlign w:val="center"/>
          </w:tcPr>
          <w:p w14:paraId="7D51491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17.3 </w:t>
            </w:r>
          </w:p>
        </w:tc>
        <w:tc>
          <w:tcPr>
            <w:tcW w:w="255" w:type="pct"/>
            <w:tcBorders>
              <w:top w:val="nil"/>
              <w:left w:val="nil"/>
              <w:bottom w:val="nil"/>
              <w:right w:val="nil"/>
            </w:tcBorders>
            <w:shd w:val="clear" w:color="auto" w:fill="auto"/>
            <w:noWrap/>
            <w:vAlign w:val="center"/>
          </w:tcPr>
          <w:p w14:paraId="1AFF7D7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977.4 </w:t>
            </w:r>
          </w:p>
        </w:tc>
        <w:tc>
          <w:tcPr>
            <w:tcW w:w="328" w:type="pct"/>
            <w:tcBorders>
              <w:top w:val="nil"/>
              <w:left w:val="nil"/>
              <w:bottom w:val="nil"/>
              <w:right w:val="nil"/>
            </w:tcBorders>
            <w:shd w:val="clear" w:color="auto" w:fill="auto"/>
            <w:noWrap/>
            <w:vAlign w:val="center"/>
          </w:tcPr>
          <w:p w14:paraId="4E36DA1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14174.0 </w:t>
            </w:r>
          </w:p>
        </w:tc>
        <w:tc>
          <w:tcPr>
            <w:tcW w:w="316" w:type="pct"/>
            <w:tcBorders>
              <w:top w:val="nil"/>
              <w:left w:val="nil"/>
              <w:bottom w:val="nil"/>
              <w:right w:val="nil"/>
            </w:tcBorders>
            <w:shd w:val="clear" w:color="auto" w:fill="auto"/>
            <w:noWrap/>
            <w:vAlign w:val="center"/>
          </w:tcPr>
          <w:p w14:paraId="13B2DDE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14162.8 </w:t>
            </w:r>
          </w:p>
        </w:tc>
        <w:tc>
          <w:tcPr>
            <w:tcW w:w="262" w:type="pct"/>
            <w:tcBorders>
              <w:top w:val="nil"/>
              <w:left w:val="nil"/>
              <w:bottom w:val="nil"/>
              <w:right w:val="nil"/>
            </w:tcBorders>
            <w:shd w:val="clear" w:color="auto" w:fill="auto"/>
            <w:noWrap/>
            <w:vAlign w:val="center"/>
          </w:tcPr>
          <w:p w14:paraId="76CFBAD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8.8 </w:t>
            </w:r>
          </w:p>
        </w:tc>
        <w:tc>
          <w:tcPr>
            <w:tcW w:w="268" w:type="pct"/>
            <w:tcBorders>
              <w:top w:val="nil"/>
              <w:left w:val="nil"/>
              <w:bottom w:val="nil"/>
              <w:right w:val="nil"/>
            </w:tcBorders>
            <w:shd w:val="clear" w:color="auto" w:fill="auto"/>
            <w:noWrap/>
            <w:vAlign w:val="center"/>
          </w:tcPr>
          <w:p w14:paraId="7A03134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928.2 </w:t>
            </w:r>
          </w:p>
        </w:tc>
      </w:tr>
      <w:tr w14:paraId="7C002D83">
        <w:trPr>
          <w:trHeight w:val="346" w:hRule="atLeast"/>
        </w:trPr>
        <w:tc>
          <w:tcPr>
            <w:tcW w:w="314" w:type="pct"/>
            <w:tcBorders>
              <w:top w:val="nil"/>
              <w:left w:val="nil"/>
              <w:bottom w:val="nil"/>
              <w:right w:val="nil"/>
            </w:tcBorders>
            <w:shd w:val="clear" w:color="auto" w:fill="auto"/>
            <w:noWrap/>
            <w:vAlign w:val="center"/>
          </w:tcPr>
          <w:p w14:paraId="7A3E41D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480</w:t>
            </w:r>
          </w:p>
        </w:tc>
        <w:tc>
          <w:tcPr>
            <w:tcW w:w="315" w:type="pct"/>
            <w:tcBorders>
              <w:top w:val="nil"/>
              <w:left w:val="nil"/>
              <w:bottom w:val="nil"/>
              <w:right w:val="nil"/>
            </w:tcBorders>
            <w:shd w:val="clear" w:color="auto" w:fill="auto"/>
            <w:noWrap/>
            <w:vAlign w:val="center"/>
          </w:tcPr>
          <w:p w14:paraId="02D2A46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14959.0 </w:t>
            </w:r>
          </w:p>
        </w:tc>
        <w:tc>
          <w:tcPr>
            <w:tcW w:w="322" w:type="pct"/>
            <w:tcBorders>
              <w:top w:val="nil"/>
              <w:left w:val="nil"/>
              <w:bottom w:val="nil"/>
              <w:right w:val="nil"/>
            </w:tcBorders>
            <w:shd w:val="clear" w:color="auto" w:fill="auto"/>
            <w:noWrap/>
            <w:vAlign w:val="center"/>
          </w:tcPr>
          <w:p w14:paraId="080F7C9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14387.0 </w:t>
            </w:r>
          </w:p>
        </w:tc>
        <w:tc>
          <w:tcPr>
            <w:tcW w:w="262" w:type="pct"/>
            <w:tcBorders>
              <w:top w:val="nil"/>
              <w:left w:val="nil"/>
              <w:bottom w:val="nil"/>
              <w:right w:val="nil"/>
            </w:tcBorders>
            <w:shd w:val="clear" w:color="auto" w:fill="auto"/>
            <w:noWrap/>
            <w:vAlign w:val="center"/>
          </w:tcPr>
          <w:p w14:paraId="6D8ACA0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407.3 </w:t>
            </w:r>
          </w:p>
        </w:tc>
        <w:tc>
          <w:tcPr>
            <w:tcW w:w="292" w:type="pct"/>
            <w:tcBorders>
              <w:top w:val="nil"/>
              <w:left w:val="nil"/>
              <w:bottom w:val="nil"/>
              <w:right w:val="nil"/>
            </w:tcBorders>
            <w:shd w:val="clear" w:color="auto" w:fill="auto"/>
            <w:noWrap/>
            <w:vAlign w:val="center"/>
          </w:tcPr>
          <w:p w14:paraId="0F7C3FD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7.1 </w:t>
            </w:r>
          </w:p>
        </w:tc>
        <w:tc>
          <w:tcPr>
            <w:tcW w:w="289" w:type="pct"/>
            <w:tcBorders>
              <w:top w:val="nil"/>
              <w:left w:val="nil"/>
              <w:bottom w:val="nil"/>
              <w:right w:val="nil"/>
            </w:tcBorders>
            <w:shd w:val="clear" w:color="auto" w:fill="auto"/>
            <w:noWrap/>
            <w:vAlign w:val="center"/>
          </w:tcPr>
          <w:p w14:paraId="0143B53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13836.0 </w:t>
            </w:r>
          </w:p>
        </w:tc>
        <w:tc>
          <w:tcPr>
            <w:tcW w:w="316" w:type="pct"/>
            <w:tcBorders>
              <w:top w:val="nil"/>
              <w:left w:val="nil"/>
              <w:bottom w:val="nil"/>
              <w:right w:val="nil"/>
            </w:tcBorders>
            <w:shd w:val="clear" w:color="auto" w:fill="auto"/>
            <w:noWrap/>
            <w:vAlign w:val="center"/>
          </w:tcPr>
          <w:p w14:paraId="54DB839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13138.0 </w:t>
            </w:r>
          </w:p>
        </w:tc>
        <w:tc>
          <w:tcPr>
            <w:tcW w:w="262" w:type="pct"/>
            <w:tcBorders>
              <w:top w:val="nil"/>
              <w:left w:val="nil"/>
              <w:bottom w:val="nil"/>
              <w:right w:val="nil"/>
            </w:tcBorders>
            <w:shd w:val="clear" w:color="auto" w:fill="auto"/>
            <w:noWrap/>
            <w:vAlign w:val="center"/>
          </w:tcPr>
          <w:p w14:paraId="76B2902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356.6 </w:t>
            </w:r>
          </w:p>
        </w:tc>
        <w:tc>
          <w:tcPr>
            <w:tcW w:w="268" w:type="pct"/>
            <w:tcBorders>
              <w:top w:val="nil"/>
              <w:left w:val="nil"/>
              <w:bottom w:val="nil"/>
              <w:right w:val="nil"/>
            </w:tcBorders>
            <w:shd w:val="clear" w:color="auto" w:fill="auto"/>
            <w:noWrap/>
            <w:vAlign w:val="center"/>
          </w:tcPr>
          <w:p w14:paraId="62A53AB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179.7 </w:t>
            </w:r>
          </w:p>
        </w:tc>
        <w:tc>
          <w:tcPr>
            <w:tcW w:w="316" w:type="pct"/>
            <w:tcBorders>
              <w:top w:val="nil"/>
              <w:left w:val="nil"/>
              <w:bottom w:val="nil"/>
              <w:right w:val="nil"/>
            </w:tcBorders>
            <w:shd w:val="clear" w:color="auto" w:fill="auto"/>
            <w:noWrap/>
            <w:vAlign w:val="center"/>
          </w:tcPr>
          <w:p w14:paraId="4DF53B0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15500.0 </w:t>
            </w:r>
          </w:p>
        </w:tc>
        <w:tc>
          <w:tcPr>
            <w:tcW w:w="316" w:type="pct"/>
            <w:tcBorders>
              <w:top w:val="nil"/>
              <w:left w:val="nil"/>
              <w:bottom w:val="nil"/>
              <w:right w:val="nil"/>
            </w:tcBorders>
            <w:shd w:val="clear" w:color="auto" w:fill="auto"/>
            <w:noWrap/>
            <w:vAlign w:val="center"/>
          </w:tcPr>
          <w:p w14:paraId="17FE056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15462.6 </w:t>
            </w:r>
          </w:p>
        </w:tc>
        <w:tc>
          <w:tcPr>
            <w:tcW w:w="290" w:type="pct"/>
            <w:tcBorders>
              <w:top w:val="nil"/>
              <w:left w:val="nil"/>
              <w:bottom w:val="nil"/>
              <w:right w:val="nil"/>
            </w:tcBorders>
            <w:shd w:val="clear" w:color="auto" w:fill="auto"/>
            <w:noWrap/>
            <w:vAlign w:val="center"/>
          </w:tcPr>
          <w:p w14:paraId="26C7CBA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79.9 </w:t>
            </w:r>
          </w:p>
        </w:tc>
        <w:tc>
          <w:tcPr>
            <w:tcW w:w="255" w:type="pct"/>
            <w:tcBorders>
              <w:top w:val="nil"/>
              <w:left w:val="nil"/>
              <w:bottom w:val="nil"/>
              <w:right w:val="nil"/>
            </w:tcBorders>
            <w:shd w:val="clear" w:color="auto" w:fill="auto"/>
            <w:noWrap/>
            <w:vAlign w:val="center"/>
          </w:tcPr>
          <w:p w14:paraId="1BFB255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574.3 </w:t>
            </w:r>
          </w:p>
        </w:tc>
        <w:tc>
          <w:tcPr>
            <w:tcW w:w="328" w:type="pct"/>
            <w:tcBorders>
              <w:top w:val="nil"/>
              <w:left w:val="nil"/>
              <w:bottom w:val="nil"/>
              <w:right w:val="nil"/>
            </w:tcBorders>
            <w:shd w:val="clear" w:color="auto" w:fill="auto"/>
            <w:noWrap/>
            <w:vAlign w:val="center"/>
          </w:tcPr>
          <w:p w14:paraId="1DF1FF6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15521.0 </w:t>
            </w:r>
          </w:p>
        </w:tc>
        <w:tc>
          <w:tcPr>
            <w:tcW w:w="316" w:type="pct"/>
            <w:tcBorders>
              <w:top w:val="nil"/>
              <w:left w:val="nil"/>
              <w:bottom w:val="nil"/>
              <w:right w:val="nil"/>
            </w:tcBorders>
            <w:shd w:val="clear" w:color="auto" w:fill="auto"/>
            <w:noWrap/>
            <w:vAlign w:val="center"/>
          </w:tcPr>
          <w:p w14:paraId="1F76ED6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15428.1 </w:t>
            </w:r>
          </w:p>
        </w:tc>
        <w:tc>
          <w:tcPr>
            <w:tcW w:w="262" w:type="pct"/>
            <w:tcBorders>
              <w:top w:val="nil"/>
              <w:left w:val="nil"/>
              <w:bottom w:val="nil"/>
              <w:right w:val="nil"/>
            </w:tcBorders>
            <w:shd w:val="clear" w:color="auto" w:fill="auto"/>
            <w:noWrap/>
            <w:vAlign w:val="center"/>
          </w:tcPr>
          <w:p w14:paraId="250041E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88.0 </w:t>
            </w:r>
          </w:p>
        </w:tc>
        <w:tc>
          <w:tcPr>
            <w:tcW w:w="268" w:type="pct"/>
            <w:tcBorders>
              <w:top w:val="nil"/>
              <w:left w:val="nil"/>
              <w:bottom w:val="nil"/>
              <w:right w:val="nil"/>
            </w:tcBorders>
            <w:shd w:val="clear" w:color="auto" w:fill="auto"/>
            <w:noWrap/>
            <w:vAlign w:val="center"/>
          </w:tcPr>
          <w:p w14:paraId="6E67BC9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673.7 </w:t>
            </w:r>
          </w:p>
        </w:tc>
      </w:tr>
      <w:tr w14:paraId="5B16C661">
        <w:trPr>
          <w:trHeight w:val="346" w:hRule="atLeast"/>
        </w:trPr>
        <w:tc>
          <w:tcPr>
            <w:tcW w:w="314" w:type="pct"/>
            <w:tcBorders>
              <w:top w:val="nil"/>
              <w:left w:val="nil"/>
              <w:bottom w:val="nil"/>
              <w:right w:val="nil"/>
            </w:tcBorders>
            <w:shd w:val="clear" w:color="auto" w:fill="auto"/>
            <w:noWrap/>
            <w:vAlign w:val="center"/>
          </w:tcPr>
          <w:p w14:paraId="1079D87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502</w:t>
            </w:r>
          </w:p>
        </w:tc>
        <w:tc>
          <w:tcPr>
            <w:tcW w:w="315" w:type="pct"/>
            <w:tcBorders>
              <w:top w:val="nil"/>
              <w:left w:val="nil"/>
              <w:bottom w:val="nil"/>
              <w:right w:val="nil"/>
            </w:tcBorders>
            <w:shd w:val="clear" w:color="auto" w:fill="auto"/>
            <w:noWrap/>
            <w:vAlign w:val="center"/>
          </w:tcPr>
          <w:p w14:paraId="7B87500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15145.0 </w:t>
            </w:r>
          </w:p>
        </w:tc>
        <w:tc>
          <w:tcPr>
            <w:tcW w:w="322" w:type="pct"/>
            <w:tcBorders>
              <w:top w:val="nil"/>
              <w:left w:val="nil"/>
              <w:bottom w:val="nil"/>
              <w:right w:val="nil"/>
            </w:tcBorders>
            <w:shd w:val="clear" w:color="auto" w:fill="auto"/>
            <w:noWrap/>
            <w:vAlign w:val="center"/>
          </w:tcPr>
          <w:p w14:paraId="290CFDB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15074.6 </w:t>
            </w:r>
          </w:p>
        </w:tc>
        <w:tc>
          <w:tcPr>
            <w:tcW w:w="262" w:type="pct"/>
            <w:tcBorders>
              <w:top w:val="nil"/>
              <w:left w:val="nil"/>
              <w:bottom w:val="nil"/>
              <w:right w:val="nil"/>
            </w:tcBorders>
            <w:shd w:val="clear" w:color="auto" w:fill="auto"/>
            <w:noWrap/>
            <w:vAlign w:val="center"/>
          </w:tcPr>
          <w:p w14:paraId="7F11167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62.4 </w:t>
            </w:r>
          </w:p>
        </w:tc>
        <w:tc>
          <w:tcPr>
            <w:tcW w:w="292" w:type="pct"/>
            <w:tcBorders>
              <w:top w:val="nil"/>
              <w:left w:val="nil"/>
              <w:bottom w:val="nil"/>
              <w:right w:val="nil"/>
            </w:tcBorders>
            <w:shd w:val="clear" w:color="auto" w:fill="auto"/>
            <w:noWrap/>
            <w:vAlign w:val="center"/>
          </w:tcPr>
          <w:p w14:paraId="52ABFE5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10.6 </w:t>
            </w:r>
          </w:p>
        </w:tc>
        <w:tc>
          <w:tcPr>
            <w:tcW w:w="289" w:type="pct"/>
            <w:tcBorders>
              <w:top w:val="nil"/>
              <w:left w:val="nil"/>
              <w:bottom w:val="nil"/>
              <w:right w:val="nil"/>
            </w:tcBorders>
            <w:shd w:val="clear" w:color="auto" w:fill="auto"/>
            <w:noWrap/>
            <w:vAlign w:val="center"/>
          </w:tcPr>
          <w:p w14:paraId="252E4EB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15046.0 </w:t>
            </w:r>
          </w:p>
        </w:tc>
        <w:tc>
          <w:tcPr>
            <w:tcW w:w="316" w:type="pct"/>
            <w:tcBorders>
              <w:top w:val="nil"/>
              <w:left w:val="nil"/>
              <w:bottom w:val="nil"/>
              <w:right w:val="nil"/>
            </w:tcBorders>
            <w:shd w:val="clear" w:color="auto" w:fill="auto"/>
            <w:noWrap/>
            <w:vAlign w:val="center"/>
          </w:tcPr>
          <w:p w14:paraId="3AB2651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14797.3 </w:t>
            </w:r>
          </w:p>
        </w:tc>
        <w:tc>
          <w:tcPr>
            <w:tcW w:w="262" w:type="pct"/>
            <w:tcBorders>
              <w:top w:val="nil"/>
              <w:left w:val="nil"/>
              <w:bottom w:val="nil"/>
              <w:right w:val="nil"/>
            </w:tcBorders>
            <w:shd w:val="clear" w:color="auto" w:fill="auto"/>
            <w:noWrap/>
            <w:vAlign w:val="center"/>
          </w:tcPr>
          <w:p w14:paraId="2A5366D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159.7 </w:t>
            </w:r>
          </w:p>
        </w:tc>
        <w:tc>
          <w:tcPr>
            <w:tcW w:w="268" w:type="pct"/>
            <w:tcBorders>
              <w:top w:val="nil"/>
              <w:left w:val="nil"/>
              <w:bottom w:val="nil"/>
              <w:right w:val="nil"/>
            </w:tcBorders>
            <w:shd w:val="clear" w:color="auto" w:fill="auto"/>
            <w:noWrap/>
            <w:vAlign w:val="center"/>
          </w:tcPr>
          <w:p w14:paraId="7ABEA10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343.3 </w:t>
            </w:r>
          </w:p>
        </w:tc>
        <w:tc>
          <w:tcPr>
            <w:tcW w:w="316" w:type="pct"/>
            <w:tcBorders>
              <w:top w:val="nil"/>
              <w:left w:val="nil"/>
              <w:bottom w:val="nil"/>
              <w:right w:val="nil"/>
            </w:tcBorders>
            <w:shd w:val="clear" w:color="auto" w:fill="auto"/>
            <w:noWrap/>
            <w:vAlign w:val="center"/>
          </w:tcPr>
          <w:p w14:paraId="0813D66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15319.0 </w:t>
            </w:r>
          </w:p>
        </w:tc>
        <w:tc>
          <w:tcPr>
            <w:tcW w:w="316" w:type="pct"/>
            <w:tcBorders>
              <w:top w:val="nil"/>
              <w:left w:val="nil"/>
              <w:bottom w:val="nil"/>
              <w:right w:val="nil"/>
            </w:tcBorders>
            <w:shd w:val="clear" w:color="auto" w:fill="auto"/>
            <w:noWrap/>
            <w:vAlign w:val="center"/>
          </w:tcPr>
          <w:p w14:paraId="4C90D9E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15302.3 </w:t>
            </w:r>
          </w:p>
        </w:tc>
        <w:tc>
          <w:tcPr>
            <w:tcW w:w="290" w:type="pct"/>
            <w:tcBorders>
              <w:top w:val="nil"/>
              <w:left w:val="nil"/>
              <w:bottom w:val="nil"/>
              <w:right w:val="nil"/>
            </w:tcBorders>
            <w:shd w:val="clear" w:color="auto" w:fill="auto"/>
            <w:noWrap/>
            <w:vAlign w:val="center"/>
          </w:tcPr>
          <w:p w14:paraId="7AB32AA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13.5 </w:t>
            </w:r>
          </w:p>
        </w:tc>
        <w:tc>
          <w:tcPr>
            <w:tcW w:w="255" w:type="pct"/>
            <w:tcBorders>
              <w:top w:val="nil"/>
              <w:left w:val="nil"/>
              <w:bottom w:val="nil"/>
              <w:right w:val="nil"/>
            </w:tcBorders>
            <w:shd w:val="clear" w:color="auto" w:fill="auto"/>
            <w:noWrap/>
            <w:vAlign w:val="center"/>
          </w:tcPr>
          <w:p w14:paraId="0E7E088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933.3 </w:t>
            </w:r>
          </w:p>
        </w:tc>
        <w:tc>
          <w:tcPr>
            <w:tcW w:w="328" w:type="pct"/>
            <w:tcBorders>
              <w:top w:val="nil"/>
              <w:left w:val="nil"/>
              <w:bottom w:val="nil"/>
              <w:right w:val="nil"/>
            </w:tcBorders>
            <w:shd w:val="clear" w:color="auto" w:fill="auto"/>
            <w:noWrap/>
            <w:vAlign w:val="center"/>
          </w:tcPr>
          <w:p w14:paraId="7F27EAC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15336.0 </w:t>
            </w:r>
          </w:p>
        </w:tc>
        <w:tc>
          <w:tcPr>
            <w:tcW w:w="316" w:type="pct"/>
            <w:tcBorders>
              <w:top w:val="nil"/>
              <w:left w:val="nil"/>
              <w:bottom w:val="nil"/>
              <w:right w:val="nil"/>
            </w:tcBorders>
            <w:shd w:val="clear" w:color="auto" w:fill="auto"/>
            <w:noWrap/>
            <w:vAlign w:val="center"/>
          </w:tcPr>
          <w:p w14:paraId="0882D27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15324.3 </w:t>
            </w:r>
          </w:p>
        </w:tc>
        <w:tc>
          <w:tcPr>
            <w:tcW w:w="262" w:type="pct"/>
            <w:tcBorders>
              <w:top w:val="nil"/>
              <w:left w:val="nil"/>
              <w:bottom w:val="nil"/>
              <w:right w:val="nil"/>
            </w:tcBorders>
            <w:shd w:val="clear" w:color="auto" w:fill="auto"/>
            <w:noWrap/>
            <w:vAlign w:val="center"/>
          </w:tcPr>
          <w:p w14:paraId="50FC8FB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6.3 </w:t>
            </w:r>
          </w:p>
        </w:tc>
        <w:tc>
          <w:tcPr>
            <w:tcW w:w="268" w:type="pct"/>
            <w:tcBorders>
              <w:top w:val="nil"/>
              <w:left w:val="nil"/>
              <w:bottom w:val="nil"/>
              <w:right w:val="nil"/>
            </w:tcBorders>
            <w:shd w:val="clear" w:color="auto" w:fill="auto"/>
            <w:noWrap/>
            <w:vAlign w:val="center"/>
          </w:tcPr>
          <w:p w14:paraId="6761068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952.0 </w:t>
            </w:r>
          </w:p>
        </w:tc>
      </w:tr>
      <w:tr w14:paraId="691C2A8B">
        <w:trPr>
          <w:trHeight w:val="346" w:hRule="atLeast"/>
        </w:trPr>
        <w:tc>
          <w:tcPr>
            <w:tcW w:w="314" w:type="pct"/>
            <w:tcBorders>
              <w:top w:val="nil"/>
              <w:left w:val="nil"/>
              <w:bottom w:val="nil"/>
              <w:right w:val="nil"/>
            </w:tcBorders>
            <w:shd w:val="clear" w:color="auto" w:fill="auto"/>
            <w:noWrap/>
            <w:vAlign w:val="center"/>
          </w:tcPr>
          <w:p w14:paraId="19AC6E1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599</w:t>
            </w:r>
          </w:p>
        </w:tc>
        <w:tc>
          <w:tcPr>
            <w:tcW w:w="315" w:type="pct"/>
            <w:tcBorders>
              <w:top w:val="nil"/>
              <w:left w:val="nil"/>
              <w:bottom w:val="nil"/>
              <w:right w:val="nil"/>
            </w:tcBorders>
            <w:shd w:val="clear" w:color="auto" w:fill="auto"/>
            <w:noWrap/>
            <w:vAlign w:val="center"/>
          </w:tcPr>
          <w:p w14:paraId="7D23826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14042.0 </w:t>
            </w:r>
          </w:p>
        </w:tc>
        <w:tc>
          <w:tcPr>
            <w:tcW w:w="322" w:type="pct"/>
            <w:tcBorders>
              <w:top w:val="nil"/>
              <w:left w:val="nil"/>
              <w:bottom w:val="nil"/>
              <w:right w:val="nil"/>
            </w:tcBorders>
            <w:shd w:val="clear" w:color="auto" w:fill="auto"/>
            <w:noWrap/>
            <w:vAlign w:val="center"/>
          </w:tcPr>
          <w:p w14:paraId="6D511E1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12747.0 </w:t>
            </w:r>
          </w:p>
        </w:tc>
        <w:tc>
          <w:tcPr>
            <w:tcW w:w="262" w:type="pct"/>
            <w:tcBorders>
              <w:top w:val="nil"/>
              <w:left w:val="nil"/>
              <w:bottom w:val="nil"/>
              <w:right w:val="nil"/>
            </w:tcBorders>
            <w:shd w:val="clear" w:color="auto" w:fill="auto"/>
            <w:noWrap/>
            <w:vAlign w:val="center"/>
          </w:tcPr>
          <w:p w14:paraId="27BBF3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634.3 </w:t>
            </w:r>
          </w:p>
        </w:tc>
        <w:tc>
          <w:tcPr>
            <w:tcW w:w="292" w:type="pct"/>
            <w:tcBorders>
              <w:top w:val="nil"/>
              <w:left w:val="nil"/>
              <w:bottom w:val="nil"/>
              <w:right w:val="nil"/>
            </w:tcBorders>
            <w:shd w:val="clear" w:color="auto" w:fill="auto"/>
            <w:noWrap/>
            <w:vAlign w:val="center"/>
          </w:tcPr>
          <w:p w14:paraId="0A45CEE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5.9 </w:t>
            </w:r>
          </w:p>
        </w:tc>
        <w:tc>
          <w:tcPr>
            <w:tcW w:w="289" w:type="pct"/>
            <w:tcBorders>
              <w:top w:val="nil"/>
              <w:left w:val="nil"/>
              <w:bottom w:val="nil"/>
              <w:right w:val="nil"/>
            </w:tcBorders>
            <w:shd w:val="clear" w:color="auto" w:fill="auto"/>
            <w:noWrap/>
            <w:vAlign w:val="center"/>
          </w:tcPr>
          <w:p w14:paraId="5DB8F5A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11611.0 </w:t>
            </w:r>
          </w:p>
        </w:tc>
        <w:tc>
          <w:tcPr>
            <w:tcW w:w="316" w:type="pct"/>
            <w:tcBorders>
              <w:top w:val="nil"/>
              <w:left w:val="nil"/>
              <w:bottom w:val="nil"/>
              <w:right w:val="nil"/>
            </w:tcBorders>
            <w:shd w:val="clear" w:color="auto" w:fill="auto"/>
            <w:noWrap/>
            <w:vAlign w:val="center"/>
          </w:tcPr>
          <w:p w14:paraId="24E31BD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11129.8 </w:t>
            </w:r>
          </w:p>
        </w:tc>
        <w:tc>
          <w:tcPr>
            <w:tcW w:w="262" w:type="pct"/>
            <w:tcBorders>
              <w:top w:val="nil"/>
              <w:left w:val="nil"/>
              <w:bottom w:val="nil"/>
              <w:right w:val="nil"/>
            </w:tcBorders>
            <w:shd w:val="clear" w:color="auto" w:fill="auto"/>
            <w:noWrap/>
            <w:vAlign w:val="center"/>
          </w:tcPr>
          <w:p w14:paraId="588551C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232.9 </w:t>
            </w:r>
          </w:p>
        </w:tc>
        <w:tc>
          <w:tcPr>
            <w:tcW w:w="268" w:type="pct"/>
            <w:tcBorders>
              <w:top w:val="nil"/>
              <w:left w:val="nil"/>
              <w:bottom w:val="nil"/>
              <w:right w:val="nil"/>
            </w:tcBorders>
            <w:shd w:val="clear" w:color="auto" w:fill="auto"/>
            <w:noWrap/>
            <w:vAlign w:val="center"/>
          </w:tcPr>
          <w:p w14:paraId="094220C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191.0 </w:t>
            </w:r>
          </w:p>
        </w:tc>
        <w:tc>
          <w:tcPr>
            <w:tcW w:w="316" w:type="pct"/>
            <w:tcBorders>
              <w:top w:val="nil"/>
              <w:left w:val="nil"/>
              <w:bottom w:val="nil"/>
              <w:right w:val="nil"/>
            </w:tcBorders>
            <w:shd w:val="clear" w:color="auto" w:fill="auto"/>
            <w:noWrap/>
            <w:vAlign w:val="center"/>
          </w:tcPr>
          <w:p w14:paraId="5F293A9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13119.0 </w:t>
            </w:r>
          </w:p>
        </w:tc>
        <w:tc>
          <w:tcPr>
            <w:tcW w:w="316" w:type="pct"/>
            <w:tcBorders>
              <w:top w:val="nil"/>
              <w:left w:val="nil"/>
              <w:bottom w:val="nil"/>
              <w:right w:val="nil"/>
            </w:tcBorders>
            <w:shd w:val="clear" w:color="auto" w:fill="auto"/>
            <w:noWrap/>
            <w:vAlign w:val="center"/>
          </w:tcPr>
          <w:p w14:paraId="7838051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11800.3 </w:t>
            </w:r>
          </w:p>
        </w:tc>
        <w:tc>
          <w:tcPr>
            <w:tcW w:w="290" w:type="pct"/>
            <w:tcBorders>
              <w:top w:val="nil"/>
              <w:left w:val="nil"/>
              <w:bottom w:val="nil"/>
              <w:right w:val="nil"/>
            </w:tcBorders>
            <w:shd w:val="clear" w:color="auto" w:fill="auto"/>
            <w:noWrap/>
            <w:vAlign w:val="center"/>
          </w:tcPr>
          <w:p w14:paraId="1812BCE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652.4 </w:t>
            </w:r>
          </w:p>
        </w:tc>
        <w:tc>
          <w:tcPr>
            <w:tcW w:w="255" w:type="pct"/>
            <w:tcBorders>
              <w:top w:val="nil"/>
              <w:left w:val="nil"/>
              <w:bottom w:val="nil"/>
              <w:right w:val="nil"/>
            </w:tcBorders>
            <w:shd w:val="clear" w:color="auto" w:fill="auto"/>
            <w:noWrap/>
            <w:vAlign w:val="center"/>
          </w:tcPr>
          <w:p w14:paraId="4746B88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196.4 </w:t>
            </w:r>
          </w:p>
        </w:tc>
        <w:tc>
          <w:tcPr>
            <w:tcW w:w="328" w:type="pct"/>
            <w:tcBorders>
              <w:top w:val="nil"/>
              <w:left w:val="nil"/>
              <w:bottom w:val="nil"/>
              <w:right w:val="nil"/>
            </w:tcBorders>
            <w:shd w:val="clear" w:color="auto" w:fill="auto"/>
            <w:noWrap/>
            <w:vAlign w:val="center"/>
          </w:tcPr>
          <w:p w14:paraId="0F29555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13575.0 </w:t>
            </w:r>
          </w:p>
        </w:tc>
        <w:tc>
          <w:tcPr>
            <w:tcW w:w="316" w:type="pct"/>
            <w:tcBorders>
              <w:top w:val="nil"/>
              <w:left w:val="nil"/>
              <w:bottom w:val="nil"/>
              <w:right w:val="nil"/>
            </w:tcBorders>
            <w:shd w:val="clear" w:color="auto" w:fill="auto"/>
            <w:noWrap/>
            <w:vAlign w:val="center"/>
          </w:tcPr>
          <w:p w14:paraId="2BD4016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12389.5 </w:t>
            </w:r>
          </w:p>
        </w:tc>
        <w:tc>
          <w:tcPr>
            <w:tcW w:w="262" w:type="pct"/>
            <w:tcBorders>
              <w:top w:val="nil"/>
              <w:left w:val="nil"/>
              <w:bottom w:val="nil"/>
              <w:right w:val="nil"/>
            </w:tcBorders>
            <w:shd w:val="clear" w:color="auto" w:fill="auto"/>
            <w:noWrap/>
            <w:vAlign w:val="center"/>
          </w:tcPr>
          <w:p w14:paraId="13C08D6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467.7 </w:t>
            </w:r>
          </w:p>
        </w:tc>
        <w:tc>
          <w:tcPr>
            <w:tcW w:w="268" w:type="pct"/>
            <w:tcBorders>
              <w:top w:val="nil"/>
              <w:left w:val="nil"/>
              <w:bottom w:val="nil"/>
              <w:right w:val="nil"/>
            </w:tcBorders>
            <w:shd w:val="clear" w:color="auto" w:fill="auto"/>
            <w:noWrap/>
            <w:vAlign w:val="center"/>
          </w:tcPr>
          <w:p w14:paraId="6718629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231.3 </w:t>
            </w:r>
          </w:p>
        </w:tc>
      </w:tr>
      <w:tr w14:paraId="1A76B2DD">
        <w:trPr>
          <w:trHeight w:val="346" w:hRule="atLeast"/>
        </w:trPr>
        <w:tc>
          <w:tcPr>
            <w:tcW w:w="314" w:type="pct"/>
            <w:tcBorders>
              <w:top w:val="nil"/>
              <w:left w:val="nil"/>
              <w:bottom w:val="nil"/>
              <w:right w:val="nil"/>
            </w:tcBorders>
            <w:shd w:val="clear" w:color="auto" w:fill="auto"/>
            <w:noWrap/>
            <w:vAlign w:val="center"/>
          </w:tcPr>
          <w:p w14:paraId="50215BC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eastAsia" w:eastAsia="宋体" w:cs="Times New Roman"/>
                <w:color w:val="000000"/>
                <w:kern w:val="2"/>
                <w:sz w:val="18"/>
                <w:szCs w:val="18"/>
                <w:lang w:val="en-US" w:eastAsia="zh-CN"/>
              </w:rPr>
              <w:t>L_</w:t>
            </w: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701</w:t>
            </w:r>
          </w:p>
        </w:tc>
        <w:tc>
          <w:tcPr>
            <w:tcW w:w="315" w:type="pct"/>
            <w:tcBorders>
              <w:top w:val="nil"/>
              <w:left w:val="nil"/>
              <w:bottom w:val="nil"/>
              <w:right w:val="nil"/>
            </w:tcBorders>
            <w:shd w:val="clear" w:color="auto" w:fill="auto"/>
            <w:noWrap/>
            <w:vAlign w:val="center"/>
          </w:tcPr>
          <w:p w14:paraId="13DAF20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17247.0 </w:t>
            </w:r>
          </w:p>
        </w:tc>
        <w:tc>
          <w:tcPr>
            <w:tcW w:w="322" w:type="pct"/>
            <w:tcBorders>
              <w:top w:val="nil"/>
              <w:left w:val="nil"/>
              <w:bottom w:val="nil"/>
              <w:right w:val="nil"/>
            </w:tcBorders>
            <w:shd w:val="clear" w:color="auto" w:fill="auto"/>
            <w:noWrap/>
            <w:vAlign w:val="center"/>
          </w:tcPr>
          <w:p w14:paraId="0046A7E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16597.4 </w:t>
            </w:r>
          </w:p>
        </w:tc>
        <w:tc>
          <w:tcPr>
            <w:tcW w:w="262" w:type="pct"/>
            <w:tcBorders>
              <w:top w:val="nil"/>
              <w:left w:val="nil"/>
              <w:bottom w:val="nil"/>
              <w:right w:val="nil"/>
            </w:tcBorders>
            <w:shd w:val="clear" w:color="auto" w:fill="auto"/>
            <w:noWrap/>
            <w:vAlign w:val="center"/>
          </w:tcPr>
          <w:p w14:paraId="21465F9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682.8 </w:t>
            </w:r>
          </w:p>
        </w:tc>
        <w:tc>
          <w:tcPr>
            <w:tcW w:w="292" w:type="pct"/>
            <w:tcBorders>
              <w:top w:val="nil"/>
              <w:left w:val="nil"/>
              <w:bottom w:val="nil"/>
              <w:right w:val="nil"/>
            </w:tcBorders>
            <w:shd w:val="clear" w:color="auto" w:fill="auto"/>
            <w:noWrap/>
            <w:vAlign w:val="center"/>
          </w:tcPr>
          <w:p w14:paraId="3BDAF0E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9.7 </w:t>
            </w:r>
          </w:p>
        </w:tc>
        <w:tc>
          <w:tcPr>
            <w:tcW w:w="289" w:type="pct"/>
            <w:tcBorders>
              <w:top w:val="nil"/>
              <w:left w:val="nil"/>
              <w:bottom w:val="nil"/>
              <w:right w:val="nil"/>
            </w:tcBorders>
            <w:shd w:val="clear" w:color="auto" w:fill="auto"/>
            <w:noWrap/>
            <w:vAlign w:val="center"/>
          </w:tcPr>
          <w:p w14:paraId="68E0D3F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14120.0 </w:t>
            </w:r>
          </w:p>
        </w:tc>
        <w:tc>
          <w:tcPr>
            <w:tcW w:w="316" w:type="pct"/>
            <w:tcBorders>
              <w:top w:val="nil"/>
              <w:left w:val="nil"/>
              <w:bottom w:val="nil"/>
              <w:right w:val="nil"/>
            </w:tcBorders>
            <w:shd w:val="clear" w:color="auto" w:fill="auto"/>
            <w:noWrap/>
            <w:vAlign w:val="center"/>
          </w:tcPr>
          <w:p w14:paraId="5589C2A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13703.9 </w:t>
            </w:r>
          </w:p>
        </w:tc>
        <w:tc>
          <w:tcPr>
            <w:tcW w:w="262" w:type="pct"/>
            <w:tcBorders>
              <w:top w:val="nil"/>
              <w:left w:val="nil"/>
              <w:bottom w:val="nil"/>
              <w:right w:val="nil"/>
            </w:tcBorders>
            <w:shd w:val="clear" w:color="auto" w:fill="auto"/>
            <w:noWrap/>
            <w:vAlign w:val="center"/>
          </w:tcPr>
          <w:p w14:paraId="2E646A2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211.1 </w:t>
            </w:r>
          </w:p>
        </w:tc>
        <w:tc>
          <w:tcPr>
            <w:tcW w:w="268" w:type="pct"/>
            <w:tcBorders>
              <w:top w:val="nil"/>
              <w:left w:val="nil"/>
              <w:bottom w:val="nil"/>
              <w:right w:val="nil"/>
            </w:tcBorders>
            <w:shd w:val="clear" w:color="auto" w:fill="auto"/>
            <w:noWrap/>
            <w:vAlign w:val="center"/>
          </w:tcPr>
          <w:p w14:paraId="641E5AC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263.6 </w:t>
            </w:r>
          </w:p>
        </w:tc>
        <w:tc>
          <w:tcPr>
            <w:tcW w:w="316" w:type="pct"/>
            <w:tcBorders>
              <w:top w:val="nil"/>
              <w:left w:val="nil"/>
              <w:bottom w:val="nil"/>
              <w:right w:val="nil"/>
            </w:tcBorders>
            <w:shd w:val="clear" w:color="auto" w:fill="auto"/>
            <w:noWrap/>
            <w:vAlign w:val="center"/>
          </w:tcPr>
          <w:p w14:paraId="1AE3FDE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15828.0 </w:t>
            </w:r>
          </w:p>
        </w:tc>
        <w:tc>
          <w:tcPr>
            <w:tcW w:w="316" w:type="pct"/>
            <w:tcBorders>
              <w:top w:val="nil"/>
              <w:left w:val="nil"/>
              <w:bottom w:val="nil"/>
              <w:right w:val="nil"/>
            </w:tcBorders>
            <w:shd w:val="clear" w:color="auto" w:fill="auto"/>
            <w:noWrap/>
            <w:vAlign w:val="center"/>
          </w:tcPr>
          <w:p w14:paraId="7992C8C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14073.3 </w:t>
            </w:r>
          </w:p>
        </w:tc>
        <w:tc>
          <w:tcPr>
            <w:tcW w:w="290" w:type="pct"/>
            <w:tcBorders>
              <w:top w:val="nil"/>
              <w:left w:val="nil"/>
              <w:bottom w:val="nil"/>
              <w:right w:val="nil"/>
            </w:tcBorders>
            <w:shd w:val="clear" w:color="auto" w:fill="auto"/>
            <w:noWrap/>
            <w:vAlign w:val="center"/>
          </w:tcPr>
          <w:p w14:paraId="12D5B00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1067.8 </w:t>
            </w:r>
          </w:p>
        </w:tc>
        <w:tc>
          <w:tcPr>
            <w:tcW w:w="255" w:type="pct"/>
            <w:tcBorders>
              <w:top w:val="nil"/>
              <w:left w:val="nil"/>
              <w:bottom w:val="nil"/>
              <w:right w:val="nil"/>
            </w:tcBorders>
            <w:shd w:val="clear" w:color="auto" w:fill="auto"/>
            <w:noWrap/>
            <w:vAlign w:val="center"/>
          </w:tcPr>
          <w:p w14:paraId="7FDF14A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337.6 </w:t>
            </w:r>
          </w:p>
        </w:tc>
        <w:tc>
          <w:tcPr>
            <w:tcW w:w="328" w:type="pct"/>
            <w:tcBorders>
              <w:top w:val="nil"/>
              <w:left w:val="nil"/>
              <w:bottom w:val="nil"/>
              <w:right w:val="nil"/>
            </w:tcBorders>
            <w:shd w:val="clear" w:color="auto" w:fill="auto"/>
            <w:noWrap/>
            <w:vAlign w:val="center"/>
          </w:tcPr>
          <w:p w14:paraId="07C6751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15054.0 </w:t>
            </w:r>
          </w:p>
        </w:tc>
        <w:tc>
          <w:tcPr>
            <w:tcW w:w="316" w:type="pct"/>
            <w:tcBorders>
              <w:top w:val="nil"/>
              <w:left w:val="nil"/>
              <w:bottom w:val="nil"/>
              <w:right w:val="nil"/>
            </w:tcBorders>
            <w:shd w:val="clear" w:color="auto" w:fill="auto"/>
            <w:noWrap/>
            <w:vAlign w:val="center"/>
          </w:tcPr>
          <w:p w14:paraId="3ABEA42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14325.6 </w:t>
            </w:r>
          </w:p>
        </w:tc>
        <w:tc>
          <w:tcPr>
            <w:tcW w:w="262" w:type="pct"/>
            <w:tcBorders>
              <w:top w:val="nil"/>
              <w:left w:val="nil"/>
              <w:bottom w:val="nil"/>
              <w:right w:val="nil"/>
            </w:tcBorders>
            <w:shd w:val="clear" w:color="auto" w:fill="auto"/>
            <w:noWrap/>
            <w:vAlign w:val="center"/>
          </w:tcPr>
          <w:p w14:paraId="6B7267F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710.0 </w:t>
            </w:r>
          </w:p>
        </w:tc>
        <w:tc>
          <w:tcPr>
            <w:tcW w:w="268" w:type="pct"/>
            <w:tcBorders>
              <w:top w:val="nil"/>
              <w:left w:val="nil"/>
              <w:bottom w:val="nil"/>
              <w:right w:val="nil"/>
            </w:tcBorders>
            <w:shd w:val="clear" w:color="auto" w:fill="auto"/>
            <w:noWrap/>
            <w:vAlign w:val="center"/>
          </w:tcPr>
          <w:p w14:paraId="1F7039A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332.2 </w:t>
            </w:r>
          </w:p>
        </w:tc>
      </w:tr>
      <w:tr w14:paraId="24C08BAE">
        <w:trPr>
          <w:trHeight w:val="346" w:hRule="atLeast"/>
        </w:trPr>
        <w:tc>
          <w:tcPr>
            <w:tcW w:w="314" w:type="pct"/>
            <w:tcBorders>
              <w:top w:val="single" w:color="000000" w:sz="4" w:space="0"/>
              <w:left w:val="nil"/>
              <w:bottom w:val="single" w:color="000000" w:sz="4" w:space="0"/>
              <w:right w:val="nil"/>
            </w:tcBorders>
            <w:shd w:val="clear" w:color="auto" w:fill="auto"/>
            <w:noWrap/>
            <w:vAlign w:val="center"/>
          </w:tcPr>
          <w:p w14:paraId="3F87E6A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000000"/>
                <w:kern w:val="2"/>
                <w:sz w:val="18"/>
                <w:szCs w:val="18"/>
                <w:u w:val="none"/>
              </w:rPr>
            </w:pPr>
            <w:r>
              <w:rPr>
                <w:rFonts w:hint="default" w:ascii="Times New Roman Regular" w:hAnsi="Times New Roman Regular" w:eastAsia="宋体" w:cs="Times New Roman Regular"/>
                <w:i w:val="0"/>
                <w:iCs w:val="0"/>
                <w:color w:val="000000"/>
                <w:kern w:val="0"/>
                <w:sz w:val="18"/>
                <w:szCs w:val="18"/>
                <w:u w:val="none"/>
                <w:lang w:val="en-US" w:eastAsia="zh-CN" w:bidi="ar"/>
              </w:rPr>
              <w:t>均值</w:t>
            </w:r>
          </w:p>
        </w:tc>
        <w:tc>
          <w:tcPr>
            <w:tcW w:w="315" w:type="pct"/>
            <w:tcBorders>
              <w:top w:val="single" w:color="000000" w:sz="4" w:space="0"/>
              <w:left w:val="nil"/>
              <w:bottom w:val="single" w:color="000000" w:sz="4" w:space="0"/>
              <w:right w:val="nil"/>
            </w:tcBorders>
            <w:shd w:val="clear" w:color="auto" w:fill="auto"/>
            <w:noWrap/>
            <w:vAlign w:val="center"/>
          </w:tcPr>
          <w:p w14:paraId="4A4A340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10156.0 </w:t>
            </w:r>
          </w:p>
        </w:tc>
        <w:tc>
          <w:tcPr>
            <w:tcW w:w="322" w:type="pct"/>
            <w:tcBorders>
              <w:top w:val="single" w:color="000000" w:sz="4" w:space="0"/>
              <w:left w:val="nil"/>
              <w:bottom w:val="single" w:color="000000" w:sz="4" w:space="0"/>
              <w:right w:val="nil"/>
            </w:tcBorders>
            <w:shd w:val="clear" w:color="auto" w:fill="auto"/>
            <w:noWrap/>
            <w:vAlign w:val="center"/>
          </w:tcPr>
          <w:p w14:paraId="3D8F365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9906.7 </w:t>
            </w:r>
          </w:p>
        </w:tc>
        <w:tc>
          <w:tcPr>
            <w:tcW w:w="262" w:type="pct"/>
            <w:tcBorders>
              <w:top w:val="single" w:color="000000" w:sz="4" w:space="0"/>
              <w:left w:val="nil"/>
              <w:bottom w:val="single" w:color="000000" w:sz="4" w:space="0"/>
              <w:right w:val="nil"/>
            </w:tcBorders>
            <w:shd w:val="clear" w:color="auto" w:fill="auto"/>
            <w:noWrap/>
            <w:vAlign w:val="center"/>
          </w:tcPr>
          <w:p w14:paraId="3CE1432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188.7 </w:t>
            </w:r>
          </w:p>
        </w:tc>
        <w:tc>
          <w:tcPr>
            <w:tcW w:w="292" w:type="pct"/>
            <w:tcBorders>
              <w:top w:val="single" w:color="000000" w:sz="4" w:space="0"/>
              <w:left w:val="nil"/>
              <w:bottom w:val="single" w:color="000000" w:sz="4" w:space="0"/>
              <w:right w:val="nil"/>
            </w:tcBorders>
            <w:shd w:val="clear" w:color="auto" w:fill="auto"/>
            <w:noWrap/>
            <w:vAlign w:val="center"/>
          </w:tcPr>
          <w:p w14:paraId="72256AF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4.2 </w:t>
            </w:r>
          </w:p>
        </w:tc>
        <w:tc>
          <w:tcPr>
            <w:tcW w:w="289" w:type="pct"/>
            <w:tcBorders>
              <w:top w:val="single" w:color="000000" w:sz="4" w:space="0"/>
              <w:left w:val="nil"/>
              <w:bottom w:val="single" w:color="000000" w:sz="4" w:space="0"/>
              <w:right w:val="nil"/>
            </w:tcBorders>
            <w:shd w:val="clear" w:color="auto" w:fill="auto"/>
            <w:noWrap/>
            <w:vAlign w:val="center"/>
          </w:tcPr>
          <w:p w14:paraId="32BECC2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9710.4 </w:t>
            </w:r>
          </w:p>
        </w:tc>
        <w:tc>
          <w:tcPr>
            <w:tcW w:w="316" w:type="pct"/>
            <w:tcBorders>
              <w:top w:val="single" w:color="000000" w:sz="4" w:space="0"/>
              <w:left w:val="nil"/>
              <w:bottom w:val="single" w:color="000000" w:sz="4" w:space="0"/>
              <w:right w:val="nil"/>
            </w:tcBorders>
            <w:shd w:val="clear" w:color="auto" w:fill="auto"/>
            <w:noWrap/>
            <w:vAlign w:val="center"/>
          </w:tcPr>
          <w:p w14:paraId="20F7D22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9440.4 </w:t>
            </w:r>
          </w:p>
        </w:tc>
        <w:tc>
          <w:tcPr>
            <w:tcW w:w="262" w:type="pct"/>
            <w:tcBorders>
              <w:top w:val="single" w:color="000000" w:sz="4" w:space="0"/>
              <w:left w:val="nil"/>
              <w:bottom w:val="single" w:color="000000" w:sz="4" w:space="0"/>
              <w:right w:val="nil"/>
            </w:tcBorders>
            <w:shd w:val="clear" w:color="auto" w:fill="auto"/>
            <w:noWrap/>
            <w:vAlign w:val="center"/>
          </w:tcPr>
          <w:p w14:paraId="59B17DF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129.1 </w:t>
            </w:r>
          </w:p>
        </w:tc>
        <w:tc>
          <w:tcPr>
            <w:tcW w:w="268" w:type="pct"/>
            <w:tcBorders>
              <w:top w:val="single" w:color="000000" w:sz="4" w:space="0"/>
              <w:left w:val="nil"/>
              <w:bottom w:val="single" w:color="000000" w:sz="4" w:space="0"/>
              <w:right w:val="nil"/>
            </w:tcBorders>
            <w:shd w:val="clear" w:color="auto" w:fill="auto"/>
            <w:noWrap/>
            <w:vAlign w:val="center"/>
          </w:tcPr>
          <w:p w14:paraId="51C8D0C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157.7 </w:t>
            </w:r>
          </w:p>
        </w:tc>
        <w:tc>
          <w:tcPr>
            <w:tcW w:w="316" w:type="pct"/>
            <w:tcBorders>
              <w:top w:val="single" w:color="000000" w:sz="4" w:space="0"/>
              <w:left w:val="nil"/>
              <w:bottom w:val="single" w:color="000000" w:sz="4" w:space="0"/>
              <w:right w:val="nil"/>
            </w:tcBorders>
            <w:shd w:val="clear" w:color="auto" w:fill="auto"/>
            <w:noWrap/>
            <w:vAlign w:val="center"/>
          </w:tcPr>
          <w:p w14:paraId="5152464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10309.2 </w:t>
            </w:r>
          </w:p>
        </w:tc>
        <w:tc>
          <w:tcPr>
            <w:tcW w:w="316" w:type="pct"/>
            <w:tcBorders>
              <w:top w:val="single" w:color="000000" w:sz="4" w:space="0"/>
              <w:left w:val="nil"/>
              <w:bottom w:val="single" w:color="000000" w:sz="4" w:space="0"/>
              <w:right w:val="nil"/>
            </w:tcBorders>
            <w:shd w:val="clear" w:color="auto" w:fill="auto"/>
            <w:noWrap/>
            <w:vAlign w:val="center"/>
          </w:tcPr>
          <w:p w14:paraId="63054BC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10073.6 </w:t>
            </w:r>
          </w:p>
        </w:tc>
        <w:tc>
          <w:tcPr>
            <w:tcW w:w="290" w:type="pct"/>
            <w:tcBorders>
              <w:top w:val="single" w:color="000000" w:sz="4" w:space="0"/>
              <w:left w:val="nil"/>
              <w:bottom w:val="single" w:color="000000" w:sz="4" w:space="0"/>
              <w:right w:val="nil"/>
            </w:tcBorders>
            <w:shd w:val="clear" w:color="auto" w:fill="auto"/>
            <w:noWrap/>
            <w:vAlign w:val="center"/>
          </w:tcPr>
          <w:p w14:paraId="48AD771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151.3 </w:t>
            </w:r>
          </w:p>
        </w:tc>
        <w:tc>
          <w:tcPr>
            <w:tcW w:w="255" w:type="pct"/>
            <w:tcBorders>
              <w:top w:val="single" w:color="000000" w:sz="4" w:space="0"/>
              <w:left w:val="nil"/>
              <w:bottom w:val="single" w:color="000000" w:sz="4" w:space="0"/>
              <w:right w:val="nil"/>
            </w:tcBorders>
            <w:shd w:val="clear" w:color="auto" w:fill="auto"/>
            <w:noWrap/>
            <w:vAlign w:val="center"/>
          </w:tcPr>
          <w:p w14:paraId="482E5C3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379.7 </w:t>
            </w:r>
          </w:p>
        </w:tc>
        <w:tc>
          <w:tcPr>
            <w:tcW w:w="328" w:type="pct"/>
            <w:tcBorders>
              <w:top w:val="single" w:color="000000" w:sz="4" w:space="0"/>
              <w:left w:val="nil"/>
              <w:bottom w:val="single" w:color="000000" w:sz="4" w:space="0"/>
              <w:right w:val="nil"/>
            </w:tcBorders>
            <w:shd w:val="clear" w:color="auto" w:fill="auto"/>
            <w:noWrap/>
            <w:vAlign w:val="center"/>
          </w:tcPr>
          <w:p w14:paraId="6A42832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10292.7 </w:t>
            </w:r>
          </w:p>
        </w:tc>
        <w:tc>
          <w:tcPr>
            <w:tcW w:w="316" w:type="pct"/>
            <w:tcBorders>
              <w:top w:val="single" w:color="000000" w:sz="4" w:space="0"/>
              <w:left w:val="nil"/>
              <w:bottom w:val="single" w:color="000000" w:sz="4" w:space="0"/>
              <w:right w:val="nil"/>
            </w:tcBorders>
            <w:shd w:val="clear" w:color="auto" w:fill="auto"/>
            <w:noWrap/>
            <w:vAlign w:val="center"/>
          </w:tcPr>
          <w:p w14:paraId="3417EAA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10127.2 </w:t>
            </w:r>
          </w:p>
        </w:tc>
        <w:tc>
          <w:tcPr>
            <w:tcW w:w="262" w:type="pct"/>
            <w:tcBorders>
              <w:top w:val="single" w:color="000000" w:sz="4" w:space="0"/>
              <w:left w:val="nil"/>
              <w:bottom w:val="single" w:color="000000" w:sz="4" w:space="0"/>
              <w:right w:val="nil"/>
            </w:tcBorders>
            <w:shd w:val="clear" w:color="auto" w:fill="auto"/>
            <w:noWrap/>
            <w:vAlign w:val="center"/>
          </w:tcPr>
          <w:p w14:paraId="116471A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117.3 </w:t>
            </w:r>
          </w:p>
        </w:tc>
        <w:tc>
          <w:tcPr>
            <w:tcW w:w="268" w:type="pct"/>
            <w:tcBorders>
              <w:top w:val="single" w:color="000000" w:sz="4" w:space="0"/>
              <w:left w:val="nil"/>
              <w:bottom w:val="single" w:color="000000" w:sz="4" w:space="0"/>
              <w:right w:val="nil"/>
            </w:tcBorders>
            <w:shd w:val="clear" w:color="auto" w:fill="auto"/>
            <w:noWrap/>
            <w:vAlign w:val="center"/>
          </w:tcPr>
          <w:p w14:paraId="585626C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399.7 </w:t>
            </w:r>
          </w:p>
        </w:tc>
      </w:tr>
      <w:tr w14:paraId="6E4AA536">
        <w:trPr>
          <w:trHeight w:val="346" w:hRule="atLeast"/>
        </w:trPr>
        <w:tc>
          <w:tcPr>
            <w:tcW w:w="314" w:type="pct"/>
            <w:tcBorders>
              <w:top w:val="nil"/>
              <w:left w:val="nil"/>
              <w:bottom w:val="nil"/>
              <w:right w:val="nil"/>
            </w:tcBorders>
            <w:shd w:val="clear" w:color="auto" w:fill="auto"/>
            <w:noWrap/>
            <w:vAlign w:val="center"/>
          </w:tcPr>
          <w:p w14:paraId="5D90798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1F1F1F"/>
                <w:kern w:val="2"/>
                <w:sz w:val="18"/>
                <w:szCs w:val="18"/>
                <w:u w:val="none"/>
              </w:rPr>
            </w:pPr>
            <w:r>
              <w:rPr>
                <w:rFonts w:hint="default" w:ascii="Times New Roman Regular" w:hAnsi="Times New Roman Regular" w:eastAsia="Times New Roman Regular" w:cs="Times New Roman Regular"/>
                <w:i w:val="0"/>
                <w:iCs w:val="0"/>
                <w:color w:val="1F1F1F"/>
                <w:kern w:val="0"/>
                <w:sz w:val="18"/>
                <w:szCs w:val="18"/>
                <w:u w:val="none"/>
                <w:lang w:val="en-US" w:eastAsia="zh-CN" w:bidi="ar"/>
              </w:rPr>
              <w:t>#Wins</w:t>
            </w:r>
          </w:p>
        </w:tc>
        <w:tc>
          <w:tcPr>
            <w:tcW w:w="315" w:type="pct"/>
            <w:tcBorders>
              <w:top w:val="nil"/>
              <w:left w:val="nil"/>
              <w:bottom w:val="nil"/>
              <w:right w:val="nil"/>
            </w:tcBorders>
            <w:shd w:val="clear" w:color="auto" w:fill="auto"/>
            <w:noWrap/>
            <w:vAlign w:val="center"/>
          </w:tcPr>
          <w:p w14:paraId="65A9A35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2</w:t>
            </w:r>
          </w:p>
        </w:tc>
        <w:tc>
          <w:tcPr>
            <w:tcW w:w="322" w:type="pct"/>
            <w:tcBorders>
              <w:top w:val="nil"/>
              <w:left w:val="nil"/>
              <w:bottom w:val="nil"/>
              <w:right w:val="nil"/>
            </w:tcBorders>
            <w:shd w:val="clear" w:color="auto" w:fill="auto"/>
            <w:noWrap/>
            <w:vAlign w:val="center"/>
          </w:tcPr>
          <w:p w14:paraId="64722ED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2</w:t>
            </w:r>
          </w:p>
        </w:tc>
        <w:tc>
          <w:tcPr>
            <w:tcW w:w="262" w:type="pct"/>
            <w:tcBorders>
              <w:top w:val="nil"/>
              <w:left w:val="nil"/>
              <w:bottom w:val="nil"/>
              <w:right w:val="nil"/>
            </w:tcBorders>
            <w:shd w:val="clear" w:color="auto" w:fill="auto"/>
            <w:noWrap/>
            <w:vAlign w:val="center"/>
          </w:tcPr>
          <w:p w14:paraId="173F356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4</w:t>
            </w:r>
          </w:p>
        </w:tc>
        <w:tc>
          <w:tcPr>
            <w:tcW w:w="292" w:type="pct"/>
            <w:tcBorders>
              <w:top w:val="nil"/>
              <w:left w:val="nil"/>
              <w:bottom w:val="nil"/>
              <w:right w:val="nil"/>
            </w:tcBorders>
            <w:shd w:val="clear" w:color="auto" w:fill="auto"/>
            <w:noWrap/>
            <w:vAlign w:val="center"/>
          </w:tcPr>
          <w:p w14:paraId="006A87A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23</w:t>
            </w:r>
          </w:p>
        </w:tc>
        <w:tc>
          <w:tcPr>
            <w:tcW w:w="289" w:type="pct"/>
            <w:tcBorders>
              <w:top w:val="nil"/>
              <w:left w:val="nil"/>
              <w:bottom w:val="nil"/>
              <w:right w:val="nil"/>
            </w:tcBorders>
            <w:shd w:val="clear" w:color="auto" w:fill="auto"/>
            <w:noWrap/>
            <w:vAlign w:val="center"/>
          </w:tcPr>
          <w:p w14:paraId="7FD5136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316" w:type="pct"/>
            <w:tcBorders>
              <w:top w:val="nil"/>
              <w:left w:val="nil"/>
              <w:bottom w:val="nil"/>
              <w:right w:val="nil"/>
            </w:tcBorders>
            <w:shd w:val="clear" w:color="auto" w:fill="auto"/>
            <w:noWrap/>
            <w:vAlign w:val="center"/>
          </w:tcPr>
          <w:p w14:paraId="5105743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262" w:type="pct"/>
            <w:tcBorders>
              <w:top w:val="nil"/>
              <w:left w:val="nil"/>
              <w:bottom w:val="nil"/>
              <w:right w:val="nil"/>
            </w:tcBorders>
            <w:shd w:val="clear" w:color="auto" w:fill="auto"/>
            <w:noWrap/>
            <w:vAlign w:val="center"/>
          </w:tcPr>
          <w:p w14:paraId="7A39EE1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7</w:t>
            </w:r>
          </w:p>
        </w:tc>
        <w:tc>
          <w:tcPr>
            <w:tcW w:w="268" w:type="pct"/>
            <w:tcBorders>
              <w:top w:val="nil"/>
              <w:left w:val="nil"/>
              <w:bottom w:val="nil"/>
              <w:right w:val="nil"/>
            </w:tcBorders>
            <w:shd w:val="clear" w:color="auto" w:fill="auto"/>
            <w:noWrap/>
            <w:vAlign w:val="center"/>
          </w:tcPr>
          <w:p w14:paraId="0BC4959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23</w:t>
            </w:r>
          </w:p>
        </w:tc>
        <w:tc>
          <w:tcPr>
            <w:tcW w:w="316" w:type="pct"/>
            <w:tcBorders>
              <w:top w:val="nil"/>
              <w:left w:val="nil"/>
              <w:bottom w:val="nil"/>
              <w:right w:val="nil"/>
            </w:tcBorders>
            <w:shd w:val="clear" w:color="auto" w:fill="auto"/>
            <w:noWrap/>
            <w:vAlign w:val="center"/>
          </w:tcPr>
          <w:p w14:paraId="20D7ED0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8</w:t>
            </w:r>
          </w:p>
        </w:tc>
        <w:tc>
          <w:tcPr>
            <w:tcW w:w="316" w:type="pct"/>
            <w:tcBorders>
              <w:top w:val="nil"/>
              <w:left w:val="nil"/>
              <w:bottom w:val="nil"/>
              <w:right w:val="nil"/>
            </w:tcBorders>
            <w:shd w:val="clear" w:color="auto" w:fill="auto"/>
            <w:noWrap/>
            <w:vAlign w:val="center"/>
          </w:tcPr>
          <w:p w14:paraId="09A767E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7</w:t>
            </w:r>
          </w:p>
        </w:tc>
        <w:tc>
          <w:tcPr>
            <w:tcW w:w="290" w:type="pct"/>
            <w:tcBorders>
              <w:top w:val="nil"/>
              <w:left w:val="nil"/>
              <w:bottom w:val="nil"/>
              <w:right w:val="nil"/>
            </w:tcBorders>
            <w:shd w:val="clear" w:color="auto" w:fill="auto"/>
            <w:noWrap/>
            <w:vAlign w:val="center"/>
          </w:tcPr>
          <w:p w14:paraId="1A1BDEA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7</w:t>
            </w:r>
          </w:p>
        </w:tc>
        <w:tc>
          <w:tcPr>
            <w:tcW w:w="255" w:type="pct"/>
            <w:tcBorders>
              <w:top w:val="nil"/>
              <w:left w:val="nil"/>
              <w:bottom w:val="nil"/>
              <w:right w:val="nil"/>
            </w:tcBorders>
            <w:shd w:val="clear" w:color="auto" w:fill="auto"/>
            <w:noWrap/>
            <w:vAlign w:val="center"/>
          </w:tcPr>
          <w:p w14:paraId="5676530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17</w:t>
            </w:r>
          </w:p>
        </w:tc>
        <w:tc>
          <w:tcPr>
            <w:tcW w:w="328" w:type="pct"/>
            <w:tcBorders>
              <w:top w:val="nil"/>
              <w:left w:val="nil"/>
              <w:bottom w:val="nil"/>
              <w:right w:val="nil"/>
            </w:tcBorders>
            <w:shd w:val="clear" w:color="auto" w:fill="auto"/>
            <w:noWrap/>
            <w:vAlign w:val="center"/>
          </w:tcPr>
          <w:p w14:paraId="22C1885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316" w:type="pct"/>
            <w:tcBorders>
              <w:top w:val="nil"/>
              <w:left w:val="nil"/>
              <w:bottom w:val="nil"/>
              <w:right w:val="nil"/>
            </w:tcBorders>
            <w:shd w:val="clear" w:color="auto" w:fill="auto"/>
            <w:noWrap/>
            <w:vAlign w:val="center"/>
          </w:tcPr>
          <w:p w14:paraId="64F370B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262" w:type="pct"/>
            <w:tcBorders>
              <w:top w:val="nil"/>
              <w:left w:val="nil"/>
              <w:bottom w:val="nil"/>
              <w:right w:val="nil"/>
            </w:tcBorders>
            <w:shd w:val="clear" w:color="auto" w:fill="auto"/>
            <w:noWrap/>
            <w:vAlign w:val="center"/>
          </w:tcPr>
          <w:p w14:paraId="76771D7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268" w:type="pct"/>
            <w:tcBorders>
              <w:top w:val="nil"/>
              <w:left w:val="nil"/>
              <w:bottom w:val="nil"/>
              <w:right w:val="nil"/>
            </w:tcBorders>
            <w:shd w:val="clear" w:color="auto" w:fill="auto"/>
            <w:noWrap/>
            <w:vAlign w:val="center"/>
          </w:tcPr>
          <w:p w14:paraId="1D9B4B3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r>
      <w:tr w14:paraId="29156DCD">
        <w:trPr>
          <w:trHeight w:val="346" w:hRule="atLeast"/>
        </w:trPr>
        <w:tc>
          <w:tcPr>
            <w:tcW w:w="314" w:type="pct"/>
            <w:tcBorders>
              <w:top w:val="nil"/>
              <w:left w:val="nil"/>
              <w:bottom w:val="nil"/>
              <w:right w:val="nil"/>
            </w:tcBorders>
            <w:shd w:val="clear" w:color="auto" w:fill="auto"/>
            <w:noWrap/>
            <w:vAlign w:val="center"/>
          </w:tcPr>
          <w:p w14:paraId="318899C3">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1F1F1F"/>
                <w:kern w:val="2"/>
                <w:sz w:val="18"/>
                <w:szCs w:val="18"/>
                <w:u w:val="none"/>
              </w:rPr>
            </w:pPr>
            <w:r>
              <w:rPr>
                <w:rFonts w:hint="default" w:ascii="Times New Roman Regular" w:hAnsi="Times New Roman Regular" w:eastAsia="Times New Roman Regular" w:cs="Times New Roman Regular"/>
                <w:i w:val="0"/>
                <w:iCs w:val="0"/>
                <w:color w:val="1F1F1F"/>
                <w:kern w:val="0"/>
                <w:sz w:val="18"/>
                <w:szCs w:val="18"/>
                <w:u w:val="none"/>
                <w:lang w:val="en-US" w:eastAsia="zh-CN" w:bidi="ar"/>
              </w:rPr>
              <w:t>#Ties</w:t>
            </w:r>
          </w:p>
        </w:tc>
        <w:tc>
          <w:tcPr>
            <w:tcW w:w="315" w:type="pct"/>
            <w:tcBorders>
              <w:top w:val="nil"/>
              <w:left w:val="nil"/>
              <w:bottom w:val="nil"/>
              <w:right w:val="nil"/>
            </w:tcBorders>
            <w:shd w:val="clear" w:color="auto" w:fill="auto"/>
            <w:noWrap/>
            <w:vAlign w:val="center"/>
          </w:tcPr>
          <w:p w14:paraId="395897F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322" w:type="pct"/>
            <w:tcBorders>
              <w:top w:val="nil"/>
              <w:left w:val="nil"/>
              <w:bottom w:val="nil"/>
              <w:right w:val="nil"/>
            </w:tcBorders>
            <w:shd w:val="clear" w:color="auto" w:fill="auto"/>
            <w:noWrap/>
            <w:vAlign w:val="center"/>
          </w:tcPr>
          <w:p w14:paraId="2C6F218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262" w:type="pct"/>
            <w:tcBorders>
              <w:top w:val="nil"/>
              <w:left w:val="nil"/>
              <w:bottom w:val="nil"/>
              <w:right w:val="nil"/>
            </w:tcBorders>
            <w:shd w:val="clear" w:color="auto" w:fill="auto"/>
            <w:noWrap/>
            <w:vAlign w:val="center"/>
          </w:tcPr>
          <w:p w14:paraId="5177585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292" w:type="pct"/>
            <w:tcBorders>
              <w:top w:val="nil"/>
              <w:left w:val="nil"/>
              <w:bottom w:val="nil"/>
              <w:right w:val="nil"/>
            </w:tcBorders>
            <w:shd w:val="clear" w:color="auto" w:fill="auto"/>
            <w:noWrap/>
            <w:vAlign w:val="center"/>
          </w:tcPr>
          <w:p w14:paraId="3C46EDF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289" w:type="pct"/>
            <w:tcBorders>
              <w:top w:val="nil"/>
              <w:left w:val="nil"/>
              <w:bottom w:val="nil"/>
              <w:right w:val="nil"/>
            </w:tcBorders>
            <w:shd w:val="clear" w:color="auto" w:fill="auto"/>
            <w:noWrap/>
            <w:vAlign w:val="center"/>
          </w:tcPr>
          <w:p w14:paraId="5875126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316" w:type="pct"/>
            <w:tcBorders>
              <w:top w:val="nil"/>
              <w:left w:val="nil"/>
              <w:bottom w:val="nil"/>
              <w:right w:val="nil"/>
            </w:tcBorders>
            <w:shd w:val="clear" w:color="auto" w:fill="auto"/>
            <w:noWrap/>
            <w:vAlign w:val="center"/>
          </w:tcPr>
          <w:p w14:paraId="1D218D3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262" w:type="pct"/>
            <w:tcBorders>
              <w:top w:val="nil"/>
              <w:left w:val="nil"/>
              <w:bottom w:val="nil"/>
              <w:right w:val="nil"/>
            </w:tcBorders>
            <w:shd w:val="clear" w:color="auto" w:fill="auto"/>
            <w:noWrap/>
            <w:vAlign w:val="center"/>
          </w:tcPr>
          <w:p w14:paraId="5AD228C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268" w:type="pct"/>
            <w:tcBorders>
              <w:top w:val="nil"/>
              <w:left w:val="nil"/>
              <w:bottom w:val="nil"/>
              <w:right w:val="nil"/>
            </w:tcBorders>
            <w:shd w:val="clear" w:color="auto" w:fill="auto"/>
            <w:noWrap/>
            <w:vAlign w:val="center"/>
          </w:tcPr>
          <w:p w14:paraId="6B85C6F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316" w:type="pct"/>
            <w:tcBorders>
              <w:top w:val="nil"/>
              <w:left w:val="nil"/>
              <w:bottom w:val="nil"/>
              <w:right w:val="nil"/>
            </w:tcBorders>
            <w:shd w:val="clear" w:color="auto" w:fill="auto"/>
            <w:noWrap/>
            <w:vAlign w:val="center"/>
          </w:tcPr>
          <w:p w14:paraId="78BAFE5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3</w:t>
            </w:r>
          </w:p>
        </w:tc>
        <w:tc>
          <w:tcPr>
            <w:tcW w:w="316" w:type="pct"/>
            <w:tcBorders>
              <w:top w:val="nil"/>
              <w:left w:val="nil"/>
              <w:bottom w:val="nil"/>
              <w:right w:val="nil"/>
            </w:tcBorders>
            <w:shd w:val="clear" w:color="auto" w:fill="auto"/>
            <w:noWrap/>
            <w:vAlign w:val="center"/>
          </w:tcPr>
          <w:p w14:paraId="4C73188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290" w:type="pct"/>
            <w:tcBorders>
              <w:top w:val="nil"/>
              <w:left w:val="nil"/>
              <w:bottom w:val="nil"/>
              <w:right w:val="nil"/>
            </w:tcBorders>
            <w:shd w:val="clear" w:color="auto" w:fill="auto"/>
            <w:noWrap/>
            <w:vAlign w:val="center"/>
          </w:tcPr>
          <w:p w14:paraId="0C99D06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1</w:t>
            </w:r>
          </w:p>
        </w:tc>
        <w:tc>
          <w:tcPr>
            <w:tcW w:w="255" w:type="pct"/>
            <w:tcBorders>
              <w:top w:val="nil"/>
              <w:left w:val="nil"/>
              <w:bottom w:val="nil"/>
              <w:right w:val="nil"/>
            </w:tcBorders>
            <w:shd w:val="clear" w:color="auto" w:fill="auto"/>
            <w:noWrap/>
            <w:vAlign w:val="center"/>
          </w:tcPr>
          <w:p w14:paraId="3EC727F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328" w:type="pct"/>
            <w:tcBorders>
              <w:top w:val="nil"/>
              <w:left w:val="nil"/>
              <w:bottom w:val="nil"/>
              <w:right w:val="nil"/>
            </w:tcBorders>
            <w:shd w:val="clear" w:color="auto" w:fill="auto"/>
            <w:noWrap/>
            <w:vAlign w:val="center"/>
          </w:tcPr>
          <w:p w14:paraId="6E043B2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316" w:type="pct"/>
            <w:tcBorders>
              <w:top w:val="nil"/>
              <w:left w:val="nil"/>
              <w:bottom w:val="nil"/>
              <w:right w:val="nil"/>
            </w:tcBorders>
            <w:shd w:val="clear" w:color="auto" w:fill="auto"/>
            <w:noWrap/>
            <w:vAlign w:val="center"/>
          </w:tcPr>
          <w:p w14:paraId="0C6D017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262" w:type="pct"/>
            <w:tcBorders>
              <w:top w:val="nil"/>
              <w:left w:val="nil"/>
              <w:bottom w:val="nil"/>
              <w:right w:val="nil"/>
            </w:tcBorders>
            <w:shd w:val="clear" w:color="auto" w:fill="auto"/>
            <w:noWrap/>
            <w:vAlign w:val="center"/>
          </w:tcPr>
          <w:p w14:paraId="482D158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268" w:type="pct"/>
            <w:tcBorders>
              <w:top w:val="nil"/>
              <w:left w:val="nil"/>
              <w:bottom w:val="nil"/>
              <w:right w:val="nil"/>
            </w:tcBorders>
            <w:shd w:val="clear" w:color="auto" w:fill="auto"/>
            <w:noWrap/>
            <w:vAlign w:val="center"/>
          </w:tcPr>
          <w:p w14:paraId="6DB8042B">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r>
      <w:tr w14:paraId="4C807DBC">
        <w:trPr>
          <w:trHeight w:val="346" w:hRule="atLeast"/>
        </w:trPr>
        <w:tc>
          <w:tcPr>
            <w:tcW w:w="314" w:type="pct"/>
            <w:tcBorders>
              <w:top w:val="nil"/>
              <w:left w:val="nil"/>
              <w:bottom w:val="nil"/>
              <w:right w:val="nil"/>
            </w:tcBorders>
            <w:shd w:val="clear" w:color="auto" w:fill="auto"/>
            <w:noWrap/>
            <w:vAlign w:val="center"/>
          </w:tcPr>
          <w:p w14:paraId="7AC7A9C8">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1F1F1F"/>
                <w:kern w:val="2"/>
                <w:sz w:val="18"/>
                <w:szCs w:val="18"/>
                <w:u w:val="none"/>
              </w:rPr>
            </w:pPr>
            <w:r>
              <w:rPr>
                <w:rFonts w:hint="default" w:ascii="Times New Roman Regular" w:hAnsi="Times New Roman Regular" w:eastAsia="Times New Roman Regular" w:cs="Times New Roman Regular"/>
                <w:i w:val="0"/>
                <w:iCs w:val="0"/>
                <w:color w:val="1F1F1F"/>
                <w:kern w:val="0"/>
                <w:sz w:val="18"/>
                <w:szCs w:val="18"/>
                <w:u w:val="none"/>
                <w:lang w:val="en-US" w:eastAsia="zh-CN" w:bidi="ar"/>
              </w:rPr>
              <w:t>#Losses</w:t>
            </w:r>
          </w:p>
        </w:tc>
        <w:tc>
          <w:tcPr>
            <w:tcW w:w="315" w:type="pct"/>
            <w:tcBorders>
              <w:top w:val="nil"/>
              <w:left w:val="nil"/>
              <w:bottom w:val="nil"/>
              <w:right w:val="nil"/>
            </w:tcBorders>
            <w:shd w:val="clear" w:color="auto" w:fill="auto"/>
            <w:noWrap/>
            <w:vAlign w:val="center"/>
          </w:tcPr>
          <w:p w14:paraId="03D1164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both"/>
              <w:textAlignment w:val="auto"/>
              <w:rPr>
                <w:rFonts w:hint="default"/>
                <w:kern w:val="2"/>
                <w:sz w:val="18"/>
                <w:szCs w:val="18"/>
              </w:rPr>
            </w:pPr>
            <w:r>
              <w:rPr>
                <w:rFonts w:hint="default"/>
                <w:kern w:val="2"/>
                <w:sz w:val="18"/>
                <w:szCs w:val="18"/>
                <w:lang w:val="en-US" w:eastAsia="zh-CN"/>
              </w:rPr>
              <w:t>21</w:t>
            </w:r>
          </w:p>
        </w:tc>
        <w:tc>
          <w:tcPr>
            <w:tcW w:w="322" w:type="pct"/>
            <w:tcBorders>
              <w:top w:val="nil"/>
              <w:left w:val="nil"/>
              <w:bottom w:val="nil"/>
              <w:right w:val="nil"/>
            </w:tcBorders>
            <w:shd w:val="clear" w:color="auto" w:fill="auto"/>
            <w:noWrap/>
            <w:vAlign w:val="center"/>
          </w:tcPr>
          <w:p w14:paraId="27F1210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both"/>
              <w:textAlignment w:val="auto"/>
              <w:rPr>
                <w:rFonts w:hint="default"/>
                <w:kern w:val="2"/>
                <w:sz w:val="18"/>
                <w:szCs w:val="18"/>
              </w:rPr>
            </w:pPr>
            <w:r>
              <w:rPr>
                <w:rFonts w:hint="default"/>
                <w:kern w:val="2"/>
                <w:sz w:val="18"/>
                <w:szCs w:val="18"/>
                <w:lang w:val="en-US" w:eastAsia="zh-CN"/>
              </w:rPr>
              <w:t>21</w:t>
            </w:r>
          </w:p>
        </w:tc>
        <w:tc>
          <w:tcPr>
            <w:tcW w:w="262" w:type="pct"/>
            <w:tcBorders>
              <w:top w:val="nil"/>
              <w:left w:val="nil"/>
              <w:bottom w:val="nil"/>
              <w:right w:val="nil"/>
            </w:tcBorders>
            <w:shd w:val="clear" w:color="auto" w:fill="auto"/>
            <w:noWrap/>
            <w:vAlign w:val="center"/>
          </w:tcPr>
          <w:p w14:paraId="0A87A23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leftChars="0" w:right="0" w:firstLine="0" w:firstLineChars="0"/>
              <w:jc w:val="both"/>
              <w:textAlignment w:val="auto"/>
              <w:rPr>
                <w:rFonts w:hint="default"/>
                <w:kern w:val="2"/>
                <w:sz w:val="18"/>
                <w:szCs w:val="18"/>
              </w:rPr>
            </w:pPr>
            <w:r>
              <w:rPr>
                <w:rFonts w:hint="default"/>
                <w:kern w:val="2"/>
                <w:sz w:val="18"/>
                <w:szCs w:val="18"/>
                <w:lang w:val="en-US" w:eastAsia="zh-CN"/>
              </w:rPr>
              <w:t>19</w:t>
            </w:r>
          </w:p>
        </w:tc>
        <w:tc>
          <w:tcPr>
            <w:tcW w:w="292" w:type="pct"/>
            <w:tcBorders>
              <w:top w:val="nil"/>
              <w:left w:val="nil"/>
              <w:bottom w:val="nil"/>
              <w:right w:val="nil"/>
            </w:tcBorders>
            <w:shd w:val="clear" w:color="auto" w:fill="auto"/>
            <w:noWrap/>
            <w:vAlign w:val="center"/>
          </w:tcPr>
          <w:p w14:paraId="5006963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289" w:type="pct"/>
            <w:tcBorders>
              <w:top w:val="nil"/>
              <w:left w:val="nil"/>
              <w:bottom w:val="nil"/>
              <w:right w:val="nil"/>
            </w:tcBorders>
            <w:shd w:val="clear" w:color="auto" w:fill="auto"/>
            <w:noWrap/>
            <w:vAlign w:val="center"/>
          </w:tcPr>
          <w:p w14:paraId="0E94559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both"/>
              <w:textAlignment w:val="auto"/>
              <w:rPr>
                <w:rFonts w:hint="default"/>
                <w:kern w:val="2"/>
                <w:sz w:val="18"/>
                <w:szCs w:val="18"/>
              </w:rPr>
            </w:pPr>
            <w:r>
              <w:rPr>
                <w:rFonts w:hint="default"/>
                <w:kern w:val="2"/>
                <w:sz w:val="18"/>
                <w:szCs w:val="18"/>
                <w:lang w:val="en-US" w:eastAsia="zh-CN"/>
              </w:rPr>
              <w:t>23</w:t>
            </w:r>
          </w:p>
        </w:tc>
        <w:tc>
          <w:tcPr>
            <w:tcW w:w="316" w:type="pct"/>
            <w:tcBorders>
              <w:top w:val="nil"/>
              <w:left w:val="nil"/>
              <w:bottom w:val="nil"/>
              <w:right w:val="nil"/>
            </w:tcBorders>
            <w:shd w:val="clear" w:color="auto" w:fill="auto"/>
            <w:noWrap/>
            <w:vAlign w:val="center"/>
          </w:tcPr>
          <w:p w14:paraId="09698D6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both"/>
              <w:textAlignment w:val="auto"/>
              <w:rPr>
                <w:rFonts w:hint="default"/>
                <w:kern w:val="2"/>
                <w:sz w:val="18"/>
                <w:szCs w:val="18"/>
              </w:rPr>
            </w:pPr>
            <w:r>
              <w:rPr>
                <w:rFonts w:hint="default"/>
                <w:kern w:val="2"/>
                <w:sz w:val="18"/>
                <w:szCs w:val="18"/>
                <w:lang w:val="en-US" w:eastAsia="zh-CN"/>
              </w:rPr>
              <w:t>23</w:t>
            </w:r>
          </w:p>
        </w:tc>
        <w:tc>
          <w:tcPr>
            <w:tcW w:w="262" w:type="pct"/>
            <w:tcBorders>
              <w:top w:val="nil"/>
              <w:left w:val="nil"/>
              <w:bottom w:val="nil"/>
              <w:right w:val="nil"/>
            </w:tcBorders>
            <w:shd w:val="clear" w:color="auto" w:fill="auto"/>
            <w:noWrap/>
            <w:vAlign w:val="center"/>
          </w:tcPr>
          <w:p w14:paraId="39EF0F07">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both"/>
              <w:textAlignment w:val="auto"/>
              <w:rPr>
                <w:rFonts w:hint="default"/>
                <w:kern w:val="2"/>
                <w:sz w:val="18"/>
                <w:szCs w:val="18"/>
              </w:rPr>
            </w:pPr>
            <w:r>
              <w:rPr>
                <w:rFonts w:hint="default"/>
                <w:kern w:val="2"/>
                <w:sz w:val="18"/>
                <w:szCs w:val="18"/>
                <w:lang w:val="en-US" w:eastAsia="zh-CN"/>
              </w:rPr>
              <w:t>16</w:t>
            </w:r>
          </w:p>
        </w:tc>
        <w:tc>
          <w:tcPr>
            <w:tcW w:w="268" w:type="pct"/>
            <w:tcBorders>
              <w:top w:val="nil"/>
              <w:left w:val="nil"/>
              <w:bottom w:val="nil"/>
              <w:right w:val="nil"/>
            </w:tcBorders>
            <w:shd w:val="clear" w:color="auto" w:fill="auto"/>
            <w:noWrap/>
            <w:vAlign w:val="center"/>
          </w:tcPr>
          <w:p w14:paraId="4A589FD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both"/>
              <w:textAlignment w:val="auto"/>
              <w:rPr>
                <w:rFonts w:hint="default"/>
                <w:kern w:val="2"/>
                <w:sz w:val="18"/>
                <w:szCs w:val="18"/>
              </w:rPr>
            </w:pPr>
            <w:r>
              <w:rPr>
                <w:rFonts w:hint="default"/>
                <w:kern w:val="2"/>
                <w:sz w:val="18"/>
                <w:szCs w:val="18"/>
                <w:lang w:val="en-US" w:eastAsia="zh-CN"/>
              </w:rPr>
              <w:t>0</w:t>
            </w:r>
          </w:p>
        </w:tc>
        <w:tc>
          <w:tcPr>
            <w:tcW w:w="316" w:type="pct"/>
            <w:tcBorders>
              <w:top w:val="nil"/>
              <w:left w:val="nil"/>
              <w:bottom w:val="nil"/>
              <w:right w:val="nil"/>
            </w:tcBorders>
            <w:shd w:val="clear" w:color="auto" w:fill="auto"/>
            <w:noWrap/>
            <w:vAlign w:val="center"/>
          </w:tcPr>
          <w:p w14:paraId="49DC8C5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both"/>
              <w:textAlignment w:val="auto"/>
              <w:rPr>
                <w:rFonts w:hint="default"/>
                <w:kern w:val="2"/>
                <w:sz w:val="18"/>
                <w:szCs w:val="18"/>
              </w:rPr>
            </w:pPr>
            <w:r>
              <w:rPr>
                <w:rFonts w:hint="default"/>
                <w:kern w:val="2"/>
                <w:sz w:val="18"/>
                <w:szCs w:val="18"/>
                <w:lang w:val="en-US" w:eastAsia="zh-CN"/>
              </w:rPr>
              <w:t>12</w:t>
            </w:r>
          </w:p>
        </w:tc>
        <w:tc>
          <w:tcPr>
            <w:tcW w:w="316" w:type="pct"/>
            <w:tcBorders>
              <w:top w:val="nil"/>
              <w:left w:val="nil"/>
              <w:bottom w:val="nil"/>
              <w:right w:val="nil"/>
            </w:tcBorders>
            <w:shd w:val="clear" w:color="auto" w:fill="auto"/>
            <w:noWrap/>
            <w:vAlign w:val="center"/>
          </w:tcPr>
          <w:p w14:paraId="154BE42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both"/>
              <w:textAlignment w:val="auto"/>
              <w:rPr>
                <w:rFonts w:hint="default"/>
                <w:kern w:val="2"/>
                <w:sz w:val="18"/>
                <w:szCs w:val="18"/>
              </w:rPr>
            </w:pPr>
            <w:r>
              <w:rPr>
                <w:rFonts w:hint="default"/>
                <w:kern w:val="2"/>
                <w:sz w:val="18"/>
                <w:szCs w:val="18"/>
                <w:lang w:val="en-US" w:eastAsia="zh-CN"/>
              </w:rPr>
              <w:t>16</w:t>
            </w:r>
          </w:p>
        </w:tc>
        <w:tc>
          <w:tcPr>
            <w:tcW w:w="290" w:type="pct"/>
            <w:tcBorders>
              <w:top w:val="nil"/>
              <w:left w:val="nil"/>
              <w:bottom w:val="nil"/>
              <w:right w:val="nil"/>
            </w:tcBorders>
            <w:shd w:val="clear" w:color="auto" w:fill="auto"/>
            <w:noWrap/>
            <w:vAlign w:val="center"/>
          </w:tcPr>
          <w:p w14:paraId="0309963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both"/>
              <w:textAlignment w:val="auto"/>
              <w:rPr>
                <w:rFonts w:hint="default"/>
                <w:kern w:val="2"/>
                <w:sz w:val="18"/>
                <w:szCs w:val="18"/>
              </w:rPr>
            </w:pPr>
            <w:r>
              <w:rPr>
                <w:rFonts w:hint="default"/>
                <w:kern w:val="2"/>
                <w:sz w:val="18"/>
                <w:szCs w:val="18"/>
                <w:lang w:val="en-US" w:eastAsia="zh-CN"/>
              </w:rPr>
              <w:t>15</w:t>
            </w:r>
          </w:p>
        </w:tc>
        <w:tc>
          <w:tcPr>
            <w:tcW w:w="255" w:type="pct"/>
            <w:tcBorders>
              <w:top w:val="nil"/>
              <w:left w:val="nil"/>
              <w:bottom w:val="nil"/>
              <w:right w:val="nil"/>
            </w:tcBorders>
            <w:shd w:val="clear" w:color="auto" w:fill="auto"/>
            <w:noWrap/>
            <w:vAlign w:val="center"/>
          </w:tcPr>
          <w:p w14:paraId="1E00A77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both"/>
              <w:textAlignment w:val="auto"/>
              <w:rPr>
                <w:rFonts w:hint="default"/>
                <w:kern w:val="2"/>
                <w:sz w:val="18"/>
                <w:szCs w:val="18"/>
              </w:rPr>
            </w:pPr>
            <w:r>
              <w:rPr>
                <w:rFonts w:hint="default"/>
                <w:kern w:val="2"/>
                <w:sz w:val="18"/>
                <w:szCs w:val="18"/>
                <w:lang w:val="en-US" w:eastAsia="zh-CN"/>
              </w:rPr>
              <w:t>6</w:t>
            </w:r>
          </w:p>
        </w:tc>
        <w:tc>
          <w:tcPr>
            <w:tcW w:w="328" w:type="pct"/>
            <w:tcBorders>
              <w:top w:val="nil"/>
              <w:left w:val="nil"/>
              <w:bottom w:val="nil"/>
              <w:right w:val="nil"/>
            </w:tcBorders>
            <w:shd w:val="clear" w:color="auto" w:fill="auto"/>
            <w:noWrap/>
            <w:vAlign w:val="center"/>
          </w:tcPr>
          <w:p w14:paraId="1A2C659F">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316" w:type="pct"/>
            <w:tcBorders>
              <w:top w:val="nil"/>
              <w:left w:val="nil"/>
              <w:bottom w:val="nil"/>
              <w:right w:val="nil"/>
            </w:tcBorders>
            <w:shd w:val="clear" w:color="auto" w:fill="auto"/>
            <w:noWrap/>
            <w:vAlign w:val="center"/>
          </w:tcPr>
          <w:p w14:paraId="72E7D7D9">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262" w:type="pct"/>
            <w:tcBorders>
              <w:top w:val="nil"/>
              <w:left w:val="nil"/>
              <w:bottom w:val="nil"/>
              <w:right w:val="nil"/>
            </w:tcBorders>
            <w:shd w:val="clear" w:color="auto" w:fill="auto"/>
            <w:noWrap/>
            <w:vAlign w:val="center"/>
          </w:tcPr>
          <w:p w14:paraId="7BF4027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268" w:type="pct"/>
            <w:tcBorders>
              <w:top w:val="nil"/>
              <w:left w:val="nil"/>
              <w:bottom w:val="nil"/>
              <w:right w:val="nil"/>
            </w:tcBorders>
            <w:shd w:val="clear" w:color="auto" w:fill="auto"/>
            <w:noWrap/>
            <w:vAlign w:val="center"/>
          </w:tcPr>
          <w:p w14:paraId="0513F1A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r>
      <w:tr w14:paraId="0C9A182E">
        <w:trPr>
          <w:trHeight w:val="346" w:hRule="atLeast"/>
        </w:trPr>
        <w:tc>
          <w:tcPr>
            <w:tcW w:w="314" w:type="pct"/>
            <w:tcBorders>
              <w:top w:val="nil"/>
              <w:left w:val="nil"/>
              <w:bottom w:val="single" w:color="000000" w:sz="4" w:space="0"/>
              <w:right w:val="nil"/>
            </w:tcBorders>
            <w:shd w:val="clear" w:color="auto" w:fill="auto"/>
            <w:noWrap/>
            <w:vAlign w:val="center"/>
          </w:tcPr>
          <w:p w14:paraId="0398DFC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1F1F1F"/>
                <w:kern w:val="2"/>
                <w:sz w:val="18"/>
                <w:szCs w:val="18"/>
                <w:u w:val="none"/>
              </w:rPr>
            </w:pPr>
            <w:r>
              <w:rPr>
                <w:rFonts w:hint="default" w:ascii="Times New Roman Regular" w:hAnsi="Times New Roman Regular" w:eastAsia="Times New Roman Regular" w:cs="Times New Roman Regular"/>
                <w:i w:val="0"/>
                <w:iCs w:val="0"/>
                <w:color w:val="1F1F1F"/>
                <w:kern w:val="0"/>
                <w:sz w:val="18"/>
                <w:szCs w:val="18"/>
                <w:u w:val="none"/>
                <w:lang w:val="en-US" w:eastAsia="zh-CN" w:bidi="ar"/>
              </w:rPr>
              <w:t>p</w:t>
            </w:r>
            <w:r>
              <w:rPr>
                <w:rStyle w:val="63"/>
                <w:rFonts w:hint="default" w:ascii="Times New Roman Regular" w:hAnsi="Times New Roman Regular" w:cs="Times New Roman Regular"/>
                <w:kern w:val="2"/>
                <w:sz w:val="18"/>
                <w:szCs w:val="18"/>
                <w:lang w:val="en-US" w:eastAsia="zh-CN" w:bidi="ar"/>
              </w:rPr>
              <w:t xml:space="preserve"> 值</w:t>
            </w:r>
          </w:p>
        </w:tc>
        <w:tc>
          <w:tcPr>
            <w:tcW w:w="315" w:type="pct"/>
            <w:tcBorders>
              <w:top w:val="nil"/>
              <w:left w:val="nil"/>
              <w:bottom w:val="single" w:color="000000" w:sz="4" w:space="0"/>
              <w:right w:val="nil"/>
            </w:tcBorders>
            <w:shd w:val="clear" w:color="auto" w:fill="auto"/>
            <w:noWrap/>
            <w:vAlign w:val="center"/>
          </w:tcPr>
          <w:p w14:paraId="165C3371">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0.81 </w:t>
            </w:r>
          </w:p>
        </w:tc>
        <w:tc>
          <w:tcPr>
            <w:tcW w:w="322" w:type="pct"/>
            <w:tcBorders>
              <w:top w:val="nil"/>
              <w:left w:val="nil"/>
              <w:bottom w:val="single" w:color="000000" w:sz="4" w:space="0"/>
              <w:right w:val="nil"/>
            </w:tcBorders>
            <w:shd w:val="clear" w:color="auto" w:fill="auto"/>
            <w:noWrap/>
            <w:vAlign w:val="center"/>
          </w:tcPr>
          <w:p w14:paraId="5530C35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D1D1F"/>
                <w:kern w:val="2"/>
                <w:sz w:val="18"/>
                <w:szCs w:val="18"/>
                <w:u w:val="none"/>
              </w:rPr>
            </w:pPr>
            <w:r>
              <w:rPr>
                <w:rFonts w:hint="default" w:ascii="Times New Roman Regular" w:hAnsi="Times New Roman Regular" w:eastAsia="宋体" w:cs="Times New Roman Regular"/>
                <w:i w:val="0"/>
                <w:iCs w:val="0"/>
                <w:color w:val="1D1D1F"/>
                <w:kern w:val="0"/>
                <w:sz w:val="18"/>
                <w:szCs w:val="18"/>
                <w:u w:val="none"/>
                <w:lang w:val="en-US" w:eastAsia="zh-CN" w:bidi="ar"/>
              </w:rPr>
              <w:t>7.3E-04</w:t>
            </w:r>
          </w:p>
        </w:tc>
        <w:tc>
          <w:tcPr>
            <w:tcW w:w="262" w:type="pct"/>
            <w:tcBorders>
              <w:top w:val="nil"/>
              <w:left w:val="nil"/>
              <w:bottom w:val="single" w:color="000000" w:sz="4" w:space="0"/>
              <w:right w:val="nil"/>
            </w:tcBorders>
            <w:shd w:val="clear" w:color="auto" w:fill="auto"/>
            <w:noWrap/>
            <w:vAlign w:val="center"/>
          </w:tcPr>
          <w:p w14:paraId="2F4C328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0.76 </w:t>
            </w:r>
          </w:p>
        </w:tc>
        <w:tc>
          <w:tcPr>
            <w:tcW w:w="292" w:type="pct"/>
            <w:tcBorders>
              <w:top w:val="nil"/>
              <w:left w:val="nil"/>
              <w:bottom w:val="single" w:color="000000" w:sz="4" w:space="0"/>
              <w:right w:val="nil"/>
            </w:tcBorders>
            <w:shd w:val="clear" w:color="auto" w:fill="auto"/>
            <w:noWrap/>
            <w:vAlign w:val="center"/>
          </w:tcPr>
          <w:p w14:paraId="6EC3817D">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1</w:t>
            </w:r>
          </w:p>
        </w:tc>
        <w:tc>
          <w:tcPr>
            <w:tcW w:w="289" w:type="pct"/>
            <w:tcBorders>
              <w:top w:val="nil"/>
              <w:left w:val="nil"/>
              <w:bottom w:val="single" w:color="000000" w:sz="4" w:space="0"/>
              <w:right w:val="nil"/>
            </w:tcBorders>
            <w:shd w:val="clear" w:color="auto" w:fill="auto"/>
            <w:noWrap/>
            <w:vAlign w:val="center"/>
          </w:tcPr>
          <w:p w14:paraId="24711ECE">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0.53 </w:t>
            </w:r>
          </w:p>
        </w:tc>
        <w:tc>
          <w:tcPr>
            <w:tcW w:w="316" w:type="pct"/>
            <w:tcBorders>
              <w:top w:val="nil"/>
              <w:left w:val="nil"/>
              <w:bottom w:val="single" w:color="000000" w:sz="4" w:space="0"/>
              <w:right w:val="nil"/>
            </w:tcBorders>
            <w:shd w:val="clear" w:color="auto" w:fill="auto"/>
            <w:noWrap/>
            <w:vAlign w:val="center"/>
          </w:tcPr>
          <w:p w14:paraId="6CA8225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1.2E-07</w:t>
            </w:r>
          </w:p>
        </w:tc>
        <w:tc>
          <w:tcPr>
            <w:tcW w:w="262" w:type="pct"/>
            <w:tcBorders>
              <w:top w:val="nil"/>
              <w:left w:val="nil"/>
              <w:bottom w:val="single" w:color="000000" w:sz="4" w:space="0"/>
              <w:right w:val="nil"/>
            </w:tcBorders>
            <w:shd w:val="clear" w:color="auto" w:fill="auto"/>
            <w:noWrap/>
            <w:vAlign w:val="center"/>
          </w:tcPr>
          <w:p w14:paraId="732C065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0.96 </w:t>
            </w:r>
          </w:p>
        </w:tc>
        <w:tc>
          <w:tcPr>
            <w:tcW w:w="268" w:type="pct"/>
            <w:tcBorders>
              <w:top w:val="nil"/>
              <w:left w:val="nil"/>
              <w:bottom w:val="single" w:color="000000" w:sz="4" w:space="0"/>
              <w:right w:val="nil"/>
            </w:tcBorders>
            <w:shd w:val="clear" w:color="auto" w:fill="auto"/>
            <w:noWrap/>
            <w:vAlign w:val="center"/>
          </w:tcPr>
          <w:p w14:paraId="3BAFC920">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1</w:t>
            </w:r>
          </w:p>
        </w:tc>
        <w:tc>
          <w:tcPr>
            <w:tcW w:w="316" w:type="pct"/>
            <w:tcBorders>
              <w:top w:val="nil"/>
              <w:left w:val="nil"/>
              <w:bottom w:val="single" w:color="000000" w:sz="4" w:space="0"/>
              <w:right w:val="nil"/>
            </w:tcBorders>
            <w:shd w:val="clear" w:color="auto" w:fill="auto"/>
            <w:noWrap/>
            <w:vAlign w:val="center"/>
          </w:tcPr>
          <w:p w14:paraId="461FBB2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0.98 </w:t>
            </w:r>
          </w:p>
        </w:tc>
        <w:tc>
          <w:tcPr>
            <w:tcW w:w="316" w:type="pct"/>
            <w:tcBorders>
              <w:top w:val="nil"/>
              <w:left w:val="nil"/>
              <w:bottom w:val="single" w:color="000000" w:sz="4" w:space="0"/>
              <w:right w:val="nil"/>
            </w:tcBorders>
            <w:shd w:val="clear" w:color="auto" w:fill="auto"/>
            <w:noWrap/>
            <w:vAlign w:val="center"/>
          </w:tcPr>
          <w:p w14:paraId="0070755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0.03 </w:t>
            </w:r>
          </w:p>
        </w:tc>
        <w:tc>
          <w:tcPr>
            <w:tcW w:w="290" w:type="pct"/>
            <w:tcBorders>
              <w:top w:val="nil"/>
              <w:left w:val="nil"/>
              <w:bottom w:val="single" w:color="000000" w:sz="4" w:space="0"/>
              <w:right w:val="nil"/>
            </w:tcBorders>
            <w:shd w:val="clear" w:color="auto" w:fill="auto"/>
            <w:noWrap/>
            <w:vAlign w:val="center"/>
          </w:tcPr>
          <w:p w14:paraId="66F9B19C">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0.82 </w:t>
            </w:r>
          </w:p>
        </w:tc>
        <w:tc>
          <w:tcPr>
            <w:tcW w:w="255" w:type="pct"/>
            <w:tcBorders>
              <w:top w:val="nil"/>
              <w:left w:val="nil"/>
              <w:bottom w:val="single" w:color="000000" w:sz="4" w:space="0"/>
              <w:right w:val="nil"/>
            </w:tcBorders>
            <w:shd w:val="clear" w:color="auto" w:fill="auto"/>
            <w:noWrap/>
            <w:vAlign w:val="center"/>
          </w:tcPr>
          <w:p w14:paraId="3E13908A">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Times New Roman Regular" w:cs="Times New Roman Regular"/>
                <w:i w:val="0"/>
                <w:iCs w:val="0"/>
                <w:color w:val="000000"/>
                <w:kern w:val="2"/>
                <w:sz w:val="18"/>
                <w:szCs w:val="18"/>
                <w:u w:val="none"/>
              </w:rPr>
            </w:pPr>
            <w:r>
              <w:rPr>
                <w:rFonts w:hint="default" w:ascii="Times New Roman Regular" w:hAnsi="Times New Roman Regular" w:eastAsia="Times New Roman Regular" w:cs="Times New Roman Regular"/>
                <w:i w:val="0"/>
                <w:iCs w:val="0"/>
                <w:color w:val="000000"/>
                <w:kern w:val="0"/>
                <w:sz w:val="18"/>
                <w:szCs w:val="18"/>
                <w:u w:val="none"/>
                <w:lang w:val="en-US" w:eastAsia="zh-CN" w:bidi="ar"/>
              </w:rPr>
              <w:t xml:space="preserve">0.99 </w:t>
            </w:r>
          </w:p>
        </w:tc>
        <w:tc>
          <w:tcPr>
            <w:tcW w:w="328" w:type="pct"/>
            <w:tcBorders>
              <w:top w:val="nil"/>
              <w:left w:val="nil"/>
              <w:bottom w:val="single" w:color="000000" w:sz="4" w:space="0"/>
              <w:right w:val="nil"/>
            </w:tcBorders>
            <w:shd w:val="clear" w:color="auto" w:fill="auto"/>
            <w:noWrap/>
            <w:vAlign w:val="center"/>
          </w:tcPr>
          <w:p w14:paraId="534136B2">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316" w:type="pct"/>
            <w:tcBorders>
              <w:top w:val="nil"/>
              <w:left w:val="nil"/>
              <w:bottom w:val="single" w:color="000000" w:sz="4" w:space="0"/>
              <w:right w:val="nil"/>
            </w:tcBorders>
            <w:shd w:val="clear" w:color="auto" w:fill="auto"/>
            <w:noWrap/>
            <w:vAlign w:val="center"/>
          </w:tcPr>
          <w:p w14:paraId="0C7EE436">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262" w:type="pct"/>
            <w:tcBorders>
              <w:top w:val="nil"/>
              <w:left w:val="nil"/>
              <w:bottom w:val="single" w:color="000000" w:sz="4" w:space="0"/>
              <w:right w:val="nil"/>
            </w:tcBorders>
            <w:shd w:val="clear" w:color="auto" w:fill="auto"/>
            <w:noWrap/>
            <w:vAlign w:val="center"/>
          </w:tcPr>
          <w:p w14:paraId="4BD37F84">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c>
          <w:tcPr>
            <w:tcW w:w="268" w:type="pct"/>
            <w:tcBorders>
              <w:top w:val="nil"/>
              <w:left w:val="nil"/>
              <w:bottom w:val="single" w:color="000000" w:sz="4" w:space="0"/>
              <w:right w:val="nil"/>
            </w:tcBorders>
            <w:shd w:val="clear" w:color="auto" w:fill="auto"/>
            <w:noWrap/>
            <w:vAlign w:val="center"/>
          </w:tcPr>
          <w:p w14:paraId="200B8D95">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firstLine="0" w:firstLineChars="0"/>
              <w:jc w:val="left"/>
              <w:textAlignment w:val="center"/>
              <w:rPr>
                <w:rFonts w:hint="default" w:ascii="Times New Roman Regular" w:hAnsi="Times New Roman Regular" w:eastAsia="宋体" w:cs="Times New Roman Regular"/>
                <w:i w:val="0"/>
                <w:iCs w:val="0"/>
                <w:color w:val="1F1F1F"/>
                <w:kern w:val="2"/>
                <w:sz w:val="18"/>
                <w:szCs w:val="18"/>
                <w:u w:val="none"/>
              </w:rPr>
            </w:pPr>
            <w:r>
              <w:rPr>
                <w:rFonts w:hint="default" w:ascii="Times New Roman Regular" w:hAnsi="Times New Roman Regular" w:eastAsia="宋体" w:cs="Times New Roman Regular"/>
                <w:i w:val="0"/>
                <w:iCs w:val="0"/>
                <w:color w:val="1F1F1F"/>
                <w:kern w:val="0"/>
                <w:sz w:val="18"/>
                <w:szCs w:val="18"/>
                <w:u w:val="none"/>
                <w:lang w:val="en-US" w:eastAsia="zh-CN" w:bidi="ar"/>
              </w:rPr>
              <w:t>-</w:t>
            </w:r>
          </w:p>
        </w:tc>
      </w:tr>
    </w:tbl>
    <w:p w14:paraId="12AF83B8">
      <w:pPr>
        <w:keepLines w:val="0"/>
        <w:pageBreakBefore w:val="0"/>
        <w:widowControl w:val="0"/>
        <w:kinsoku/>
        <w:wordWrap/>
        <w:overflowPunct/>
        <w:topLinePunct w:val="0"/>
        <w:autoSpaceDE/>
        <w:autoSpaceDN/>
        <w:bidi w:val="0"/>
        <w:adjustRightInd/>
        <w:ind w:firstLine="480"/>
        <w:sectPr>
          <w:pgSz w:w="16838" w:h="14740" w:orient="landscape"/>
          <w:pgMar w:top="1803" w:right="1440" w:bottom="1803" w:left="1440" w:header="851" w:footer="992" w:gutter="0"/>
          <w:pgBorders>
            <w:top w:val="none" w:sz="0" w:space="0"/>
            <w:left w:val="none" w:sz="0" w:space="0"/>
            <w:bottom w:val="none" w:sz="0" w:space="0"/>
            <w:right w:val="none" w:sz="0" w:space="0"/>
          </w:pgBorders>
          <w:cols w:space="0" w:num="1"/>
          <w:rtlGutter w:val="0"/>
          <w:docGrid w:type="lines" w:linePitch="347" w:charSpace="0"/>
        </w:sectPr>
      </w:pPr>
    </w:p>
    <w:p w14:paraId="64C7AD71">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default" w:hAnsi="DejaVu Math TeX Gyre" w:cs="Times New Roman"/>
          <w:i w:val="0"/>
          <w:sz w:val="21"/>
          <w:szCs w:val="21"/>
          <w:lang w:val="en-US" w:eastAsia="zh-CN"/>
        </w:rPr>
      </w:pPr>
      <w:r>
        <w:rPr>
          <w:rFonts w:hint="eastAsia" w:eastAsia="宋体" w:cs="Times New Roman"/>
          <w:b/>
          <w:bCs/>
          <w:kern w:val="2"/>
          <w:sz w:val="24"/>
          <w:szCs w:val="24"/>
          <w:lang w:val="en-US" w:eastAsia="zh-CN"/>
          <w14:ligatures w14:val="none"/>
        </w:rPr>
        <w:t>4</w:t>
      </w:r>
      <w:r>
        <w:rPr>
          <w:rFonts w:hint="eastAsia" w:ascii="Times New Roman" w:hAnsi="Times New Roman" w:eastAsia="宋体" w:cs="Times New Roman"/>
          <w:b/>
          <w:bCs/>
          <w:kern w:val="2"/>
          <w:sz w:val="24"/>
          <w:szCs w:val="24"/>
          <w:lang w:val="en-US" w:eastAsia="zh-CN"/>
          <w14:ligatures w14:val="none"/>
        </w:rPr>
        <w:t xml:space="preserve">. </w:t>
      </w:r>
      <w:r>
        <w:rPr>
          <w:rFonts w:hint="eastAsia" w:eastAsia="宋体" w:cs="Times New Roman"/>
          <w:b/>
          <w:bCs/>
          <w:kern w:val="2"/>
          <w:sz w:val="24"/>
          <w:szCs w:val="24"/>
          <w:lang w:val="en-US" w:eastAsia="zh-CN"/>
          <w14:ligatures w14:val="none"/>
        </w:rPr>
        <w:t>5 平行弧机制有效性分析</w:t>
      </w:r>
    </w:p>
    <w:p w14:paraId="03F96491">
      <w:pPr>
        <w:keepNext w:val="0"/>
        <w:keepLines w:val="0"/>
        <w:pageBreakBefore w:val="0"/>
        <w:widowControl w:val="0"/>
        <w:kinsoku/>
        <w:wordWrap/>
        <w:overflowPunct/>
        <w:topLinePunct w:val="0"/>
        <w:autoSpaceDE/>
        <w:autoSpaceDN/>
        <w:bidi w:val="0"/>
        <w:adjustRightInd/>
        <w:snapToGrid/>
        <w:spacing w:line="400" w:lineRule="exact"/>
        <w:ind w:left="0" w:leftChars="0" w:firstLine="420" w:firstLineChars="0"/>
        <w:textAlignment w:val="auto"/>
        <w:rPr>
          <w:ins w:id="25" w:author="范金尚" w:date="2025-12-30T16:29:15Z"/>
          <w:rFonts w:hint="eastAsia"/>
          <w:lang w:val="en-US" w:eastAsia="zh-CN"/>
        </w:rPr>
      </w:pPr>
      <w:r>
        <w:rPr>
          <w:rFonts w:hint="eastAsia"/>
          <w:lang w:val="en-US" w:eastAsia="zh-CN"/>
        </w:rPr>
        <w:t>为验证AONP模型中平行弧机制的实际价值，本节设计对比实验以量化其在时间成本与路径吸引力之间的权衡能力。具体而言，将AONP与两类极端策略基准模型进行比较：Time-AONP（在每组节点对间强制选择通行时间最短的弧段）和Attraction-AONP（强制选择吸引力评分最高的弧段）。上述三类模型在四组大算例（L_101、L_120、L_139及L_162）上各独立运行10次，结果呈现于图6与图7。</w:t>
      </w:r>
    </w:p>
    <w:p w14:paraId="14A43E03">
      <w:pPr>
        <w:keepNext w:val="0"/>
        <w:keepLines w:val="0"/>
        <w:pageBreakBefore w:val="0"/>
        <w:widowControl w:val="0"/>
        <w:kinsoku/>
        <w:wordWrap/>
        <w:overflowPunct/>
        <w:topLinePunct w:val="0"/>
        <w:autoSpaceDE/>
        <w:autoSpaceDN/>
        <w:bidi w:val="0"/>
        <w:adjustRightInd/>
        <w:snapToGrid/>
        <w:spacing w:line="400" w:lineRule="exact"/>
        <w:ind w:left="0" w:leftChars="0" w:firstLine="420" w:firstLineChars="0"/>
        <w:textAlignment w:val="auto"/>
        <w:rPr>
          <w:rFonts w:hint="eastAsia" w:eastAsia="宋体" w:cs="宋体"/>
          <w:lang w:val="en-US" w:eastAsia="zh-CN"/>
        </w:rPr>
      </w:pPr>
      <w:del w:id="26" w:author="范金尚" w:date="2025-12-30T16:29:14Z">
        <w:r>
          <w:rPr>
            <w:rFonts w:hint="eastAsia"/>
            <w:lang w:val="en-US" w:eastAsia="zh-CN"/>
          </w:rPr>
          <w:br w:type="textWrapping"/>
        </w:r>
      </w:del>
      <w:del w:id="27" w:author="范金尚" w:date="2025-12-30T16:29:13Z">
        <w:r>
          <w:rPr>
            <w:rFonts w:hint="eastAsia"/>
            <w:lang w:val="en-US" w:eastAsia="zh-CN"/>
          </w:rPr>
          <w:tab/>
        </w:r>
      </w:del>
      <w:r>
        <w:rPr>
          <w:rFonts w:hint="eastAsia"/>
          <w:lang w:val="en-US" w:eastAsia="zh-CN"/>
        </w:rPr>
        <w:t>从图6的平均目标函数值变化趋势可见，AONP在总预算时间的整个区间内，其平均目标函数值普遍优于或至少与两个基准模型持平。这表明平行弧的引入赋予算法灵活选择的能力，使其能根据剩余时间动态调整路径属性，避免陷入单一优化维度的局部最优。</w:t>
      </w:r>
    </w:p>
    <w:p w14:paraId="24F30B41">
      <w:pPr>
        <w:keepLines w:val="0"/>
        <w:pageBreakBefore w:val="0"/>
        <w:widowControl w:val="0"/>
        <w:kinsoku/>
        <w:wordWrap/>
        <w:overflowPunct/>
        <w:topLinePunct w:val="0"/>
        <w:autoSpaceDE/>
        <w:autoSpaceDN/>
        <w:bidi w:val="0"/>
        <w:adjustRightInd/>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360670" cy="3985895"/>
            <wp:effectExtent l="0" t="0" r="24130" b="1905"/>
            <wp:docPr id="1" name="图片 1" descr="Grap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8"/>
                    <pic:cNvPicPr>
                      <a:picLocks noChangeAspect="1"/>
                    </pic:cNvPicPr>
                  </pic:nvPicPr>
                  <pic:blipFill>
                    <a:blip r:embed="rId24">
                      <a:extLst>
                        <a:ext uri="{96DAC541-7B7A-43D3-8B79-37D633B846F1}">
                          <asvg:svgBlip xmlns:asvg="http://schemas.microsoft.com/office/drawing/2016/SVG/main" r:embed="rId25"/>
                        </a:ext>
                      </a:extLst>
                    </a:blip>
                    <a:srcRect l="3607" t="3373" r="4223" b="3690"/>
                    <a:stretch>
                      <a:fillRect/>
                    </a:stretch>
                  </pic:blipFill>
                  <pic:spPr>
                    <a:xfrm>
                      <a:off x="0" y="0"/>
                      <a:ext cx="5360670" cy="3985895"/>
                    </a:xfrm>
                    <a:prstGeom prst="rect">
                      <a:avLst/>
                    </a:prstGeom>
                  </pic:spPr>
                </pic:pic>
              </a:graphicData>
            </a:graphic>
          </wp:inline>
        </w:drawing>
      </w:r>
    </w:p>
    <w:p w14:paraId="1F9F19F6">
      <w:pPr>
        <w:pStyle w:val="11"/>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Regular" w:hAnsi="Times New Roman Regular" w:eastAsia="宋体" w:cs="Times New Roman Regular"/>
          <w:b/>
          <w:bCs/>
          <w:sz w:val="18"/>
          <w:szCs w:val="18"/>
          <w:lang w:eastAsia="zh-CN"/>
        </w:rPr>
      </w:pPr>
      <w:r>
        <w:rPr>
          <w:rFonts w:hint="default" w:ascii="Times New Roman Regular" w:hAnsi="Times New Roman Regular" w:eastAsia="宋体" w:cs="Times New Roman Regular"/>
          <w:b/>
          <w:bCs/>
          <w:sz w:val="18"/>
          <w:szCs w:val="18"/>
        </w:rPr>
        <w:t>图</w:t>
      </w:r>
      <w:r>
        <w:rPr>
          <w:rFonts w:hint="default" w:ascii="Times New Roman Regular" w:hAnsi="Times New Roman Regular" w:eastAsia="宋体" w:cs="Times New Roman Regular"/>
          <w:b/>
          <w:bCs/>
          <w:sz w:val="18"/>
          <w:szCs w:val="18"/>
          <w:lang w:val="en-US" w:eastAsia="zh-CN"/>
        </w:rPr>
        <w:t>6.</w:t>
      </w:r>
      <w:r>
        <w:rPr>
          <w:rFonts w:hint="default" w:ascii="Times New Roman Regular" w:hAnsi="Times New Roman Regular" w:eastAsia="宋体" w:cs="Times New Roman Regular"/>
          <w:b/>
          <w:bCs/>
          <w:sz w:val="18"/>
          <w:szCs w:val="18"/>
          <w:lang w:eastAsia="zh-CN"/>
        </w:rPr>
        <w:t xml:space="preserve"> 不同弧段选择策略下平均目标函数值随预算时间的变化趋势</w:t>
      </w:r>
    </w:p>
    <w:p w14:paraId="300E31E9">
      <w:pPr>
        <w:keepNext w:val="0"/>
        <w:keepLines w:val="0"/>
        <w:pageBreakBefore w:val="0"/>
        <w:widowControl w:val="0"/>
        <w:kinsoku/>
        <w:wordWrap/>
        <w:overflowPunct/>
        <w:topLinePunct w:val="0"/>
        <w:autoSpaceDE/>
        <w:autoSpaceDN/>
        <w:bidi w:val="0"/>
        <w:adjustRightInd/>
        <w:snapToGrid/>
        <w:spacing w:line="400" w:lineRule="exact"/>
        <w:ind w:left="0" w:leftChars="0" w:firstLine="420" w:firstLineChars="0"/>
        <w:textAlignment w:val="auto"/>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图7进一步揭示了策略差异的本质。Time-AONP虽通过最短路径实现了最高的节点访问量，但其边际收益递减现象明显：当T增加后，目标函数值未随访问节点数同步提升，说明快速通行的低质量路段无法累积足够吸引力。相反，Attraction-AONP虽每段路径收益较高，却因高吸引力弧段通常伴随长通行时间，导致在有限预算内可访问节点数锐减，整体</w:t>
      </w:r>
      <w:r>
        <w:rPr>
          <w:rFonts w:hint="default" w:ascii="Times New Roman Regular" w:hAnsi="Times New Roman Regular" w:eastAsia="宋体" w:cs="Times New Roman Regular"/>
          <w:sz w:val="21"/>
          <w:szCs w:val="21"/>
          <w:lang w:val="en-US" w:eastAsia="zh-CN"/>
        </w:rPr>
        <w:t>目标值受限。而AONP则有效避免了上述两种极端情况，它不盲目追求站点数量，也不单纯追求高吸引力，而是在通行时间和路径收益之间寻求平衡，通过平行弧机制动态调整路径选择策略，使其能够最充分地利用有限的预算时间，实现目标函数值的最大化。</w:t>
      </w:r>
    </w:p>
    <w:p w14:paraId="4A22A630">
      <w:pPr>
        <w:pStyle w:val="11"/>
        <w:keepLines w:val="0"/>
        <w:pageBreakBefore w:val="0"/>
        <w:widowControl w:val="0"/>
        <w:kinsoku/>
        <w:wordWrap/>
        <w:overflowPunct/>
        <w:topLinePunct w:val="0"/>
        <w:autoSpaceDE/>
        <w:autoSpaceDN/>
        <w:bidi w:val="0"/>
        <w:adjustRightInd/>
        <w:jc w:val="both"/>
        <w:rPr>
          <w:rFonts w:hint="eastAsia" w:eastAsia="宋体" w:cs="宋体"/>
          <w:lang w:val="en-US" w:eastAsia="zh-CN"/>
        </w:rPr>
      </w:pPr>
      <w:r>
        <w:rPr>
          <w:rFonts w:hint="default" w:ascii="Times New Roman Regular" w:hAnsi="Times New Roman Regular" w:eastAsia="宋体" w:cs="Times New Roman Regular"/>
          <w:sz w:val="21"/>
          <w:szCs w:val="21"/>
          <w:lang w:val="en-US" w:eastAsia="zh-CN"/>
        </w:rPr>
        <w:t>综上，平行弧机制通过赋予AONP灵活权衡时间与吸引力的能力，显著提升了算法在复杂场景下的优化性能。</w:t>
      </w:r>
    </w:p>
    <w:p w14:paraId="5B6B8129">
      <w:pPr>
        <w:keepLines w:val="0"/>
        <w:pageBreakBefore w:val="0"/>
        <w:widowControl w:val="0"/>
        <w:kinsoku/>
        <w:wordWrap/>
        <w:overflowPunct/>
        <w:topLinePunct w:val="0"/>
        <w:autoSpaceDE/>
        <w:autoSpaceDN/>
        <w:bidi w:val="0"/>
        <w:adjustRightInd/>
        <w:ind w:left="0" w:leftChars="0" w:firstLine="0" w:firstLineChars="0"/>
        <w:rPr>
          <w:rFonts w:hint="eastAsia"/>
          <w:lang w:eastAsia="zh-CN"/>
        </w:rPr>
      </w:pPr>
      <w:r>
        <w:rPr>
          <w:rFonts w:hint="eastAsia"/>
          <w:lang w:eastAsia="zh-CN"/>
        </w:rPr>
        <w:drawing>
          <wp:inline distT="0" distB="0" distL="114300" distR="114300">
            <wp:extent cx="5353685" cy="3809365"/>
            <wp:effectExtent l="0" t="0" r="5715" b="635"/>
            <wp:docPr id="4" name="图片 4" descr="Graph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Graph10"/>
                    <pic:cNvPicPr>
                      <a:picLocks noChangeAspect="1"/>
                    </pic:cNvPicPr>
                  </pic:nvPicPr>
                  <pic:blipFill>
                    <a:blip r:embed="rId26">
                      <a:extLst>
                        <a:ext uri="{96DAC541-7B7A-43D3-8B79-37D633B846F1}">
                          <asvg:svgBlip xmlns:asvg="http://schemas.microsoft.com/office/drawing/2016/SVG/main" r:embed="rId27"/>
                        </a:ext>
                      </a:extLst>
                    </a:blip>
                    <a:srcRect l="4168" t="3137" r="4144" b="3533"/>
                    <a:stretch>
                      <a:fillRect/>
                    </a:stretch>
                  </pic:blipFill>
                  <pic:spPr>
                    <a:xfrm>
                      <a:off x="0" y="0"/>
                      <a:ext cx="5353685" cy="3809365"/>
                    </a:xfrm>
                    <a:prstGeom prst="rect">
                      <a:avLst/>
                    </a:prstGeom>
                  </pic:spPr>
                </pic:pic>
              </a:graphicData>
            </a:graphic>
          </wp:inline>
        </w:drawing>
      </w:r>
    </w:p>
    <w:p w14:paraId="7E4B41EE">
      <w:pPr>
        <w:pStyle w:val="11"/>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default" w:ascii="Times New Roman Regular" w:hAnsi="Times New Roman Regular" w:eastAsia="宋体" w:cs="Times New Roman Regular"/>
          <w:b/>
          <w:bCs/>
          <w:sz w:val="18"/>
          <w:szCs w:val="18"/>
        </w:rPr>
        <w:t>图</w:t>
      </w:r>
      <w:r>
        <w:rPr>
          <w:rFonts w:hint="eastAsia" w:ascii="Times New Roman Regular" w:hAnsi="Times New Roman Regular" w:eastAsia="宋体" w:cs="Times New Roman Regular"/>
          <w:b/>
          <w:bCs/>
          <w:sz w:val="18"/>
          <w:szCs w:val="18"/>
          <w:lang w:val="en-US" w:eastAsia="zh-CN"/>
        </w:rPr>
        <w:t>7</w:t>
      </w:r>
      <w:r>
        <w:rPr>
          <w:rFonts w:hint="default" w:ascii="Times New Roman Regular" w:hAnsi="Times New Roman Regular" w:eastAsia="宋体" w:cs="Times New Roman Regular"/>
          <w:b/>
          <w:bCs/>
          <w:sz w:val="18"/>
          <w:szCs w:val="18"/>
          <w:lang w:val="en-US" w:eastAsia="zh-CN"/>
        </w:rPr>
        <w:t>.</w:t>
      </w:r>
      <w:r>
        <w:rPr>
          <w:rFonts w:hint="default" w:ascii="Times New Roman Regular" w:hAnsi="Times New Roman Regular" w:eastAsia="宋体" w:cs="Times New Roman Regular"/>
          <w:b/>
          <w:bCs/>
          <w:sz w:val="18"/>
          <w:szCs w:val="18"/>
          <w:lang w:eastAsia="zh-CN"/>
        </w:rPr>
        <w:t xml:space="preserve"> 不同弧段选择策略下平均访问节点数随预算时间的变化趋势</w:t>
      </w:r>
    </w:p>
    <w:p w14:paraId="3F88034F">
      <w:pPr>
        <w:keepLines w:val="0"/>
        <w:pageBreakBefore w:val="0"/>
        <w:widowControl w:val="0"/>
        <w:kinsoku/>
        <w:wordWrap/>
        <w:overflowPunct/>
        <w:topLinePunct w:val="0"/>
        <w:autoSpaceDE/>
        <w:autoSpaceDN/>
        <w:bidi w:val="0"/>
        <w:adjustRightInd/>
        <w:spacing w:before="156" w:beforeLines="50" w:after="156" w:afterLines="50" w:line="400" w:lineRule="exact"/>
        <w:ind w:left="0" w:leftChars="0" w:firstLine="0" w:firstLineChars="0"/>
        <w:rPr>
          <w:rFonts w:ascii="黑体" w:hAnsi="黑体" w:eastAsia="黑体" w:cs="Times New Roman"/>
          <w:sz w:val="28"/>
          <w:szCs w:val="28"/>
          <w14:ligatures w14:val="none"/>
        </w:rPr>
      </w:pPr>
      <w:r>
        <w:rPr>
          <w:rFonts w:ascii="黑体" w:hAnsi="黑体" w:eastAsia="黑体" w:cs="Times New Roman"/>
          <w:sz w:val="28"/>
          <w:szCs w:val="28"/>
          <w14:ligatures w14:val="none"/>
        </w:rPr>
        <w:t>5 结束语</w:t>
      </w:r>
    </w:p>
    <w:p w14:paraId="48BB4A2C">
      <w:pPr>
        <w:keepNext w:val="0"/>
        <w:keepLines w:val="0"/>
        <w:pageBreakBefore w:val="0"/>
        <w:widowControl w:val="0"/>
        <w:kinsoku/>
        <w:wordWrap/>
        <w:overflowPunct/>
        <w:topLinePunct w:val="0"/>
        <w:autoSpaceDE/>
        <w:autoSpaceDN/>
        <w:bidi w:val="0"/>
        <w:adjustRightInd/>
        <w:snapToGrid/>
        <w:spacing w:line="400" w:lineRule="exact"/>
        <w:ind w:left="0" w:leftChars="0" w:firstLine="420" w:firstLineChars="0"/>
        <w:textAlignment w:val="auto"/>
        <w:rPr>
          <w:rFonts w:hint="default"/>
          <w:lang w:val="en-US" w:eastAsia="zh-CN"/>
        </w:rPr>
      </w:pPr>
      <w:r>
        <w:rPr>
          <w:rFonts w:hint="default"/>
          <w:lang w:val="en-US" w:eastAsia="zh-CN"/>
        </w:rPr>
        <w:t>针对个性化骑行路线规划中现有方法难以权衡平行路径且低估节点价值的关键局限，本文提出</w:t>
      </w:r>
      <w:r>
        <w:rPr>
          <w:rFonts w:hint="eastAsia"/>
          <w:lang w:val="en-US" w:eastAsia="zh-CN"/>
        </w:rPr>
        <w:t>AONP模型。实验结果清晰地展示了AONP相较于传统单策略模型的优势，特别是在优化路径吸引力和时间效率之间的权衡方面表现突出</w:t>
      </w:r>
      <w:r>
        <w:rPr>
          <w:rFonts w:hint="default"/>
          <w:lang w:val="en-US" w:eastAsia="zh-CN"/>
        </w:rPr>
        <w:t>。</w:t>
      </w:r>
    </w:p>
    <w:p w14:paraId="6C98A887">
      <w:pPr>
        <w:keepNext w:val="0"/>
        <w:keepLines w:val="0"/>
        <w:widowControl/>
        <w:suppressLineNumbers w:val="0"/>
        <w:jc w:val="left"/>
        <w:rPr>
          <w:rFonts w:hint="eastAsia"/>
          <w:lang w:val="en-US" w:eastAsia="zh-CN"/>
        </w:rPr>
      </w:pPr>
      <w:r>
        <w:rPr>
          <w:rFonts w:hint="default"/>
          <w:lang w:val="en-US" w:eastAsia="zh-CN"/>
        </w:rPr>
        <w:t>在算法求解层面，进一步设计LrEA，将LLM的语义理解与代码生成能力深度嵌入进化框架，通过经验树反思机制与四类差异化元进化算子（结构重构、机制融合、参数调优、自适应增强）实现启发式策略的自动化迭代与自我优化。跨LLM后端测试验证LrEA在不同模型上均保持稳定优化趋势，展现出良好的部署灵活性。大规模基准对比显示，LrEA生成的求解器在小规模算例中逼近理论最优</w:t>
      </w:r>
      <w:r>
        <w:rPr>
          <w:rFonts w:hint="eastAsia" w:ascii="宋体" w:hAnsi="宋体" w:eastAsia="宋体" w:cs="宋体"/>
          <w:color w:val="000000" w:themeColor="text1"/>
          <w:kern w:val="0"/>
          <w:sz w:val="21"/>
          <w:szCs w:val="21"/>
          <w:lang w:val="en-US" w:eastAsia="zh-CN" w:bidi="ar"/>
          <w14:textFill>
            <w14:solidFill>
              <w14:schemeClr w14:val="tx1"/>
            </w14:solidFill>
          </w14:textFill>
        </w:rPr>
        <w:t>，</w:t>
      </w:r>
      <w:r>
        <w:rPr>
          <w:rFonts w:hint="default"/>
          <w:lang w:val="en-US" w:eastAsia="zh-CN"/>
        </w:rPr>
        <w:t>在高维复杂场景下较传统元启发式算法与当前先进LLM增强方法（EoH、ReEvo）在求解质量方面实现超越</w:t>
      </w:r>
      <w:r>
        <w:rPr>
          <w:rFonts w:hint="eastAsia"/>
          <w:lang w:val="en-US" w:eastAsia="zh-CN"/>
        </w:rPr>
        <w:t>。</w:t>
      </w:r>
    </w:p>
    <w:p w14:paraId="34485AB7">
      <w:pPr>
        <w:keepNext w:val="0"/>
        <w:keepLines w:val="0"/>
        <w:pageBreakBefore w:val="0"/>
        <w:widowControl w:val="0"/>
        <w:kinsoku/>
        <w:wordWrap/>
        <w:overflowPunct/>
        <w:topLinePunct w:val="0"/>
        <w:autoSpaceDE/>
        <w:autoSpaceDN/>
        <w:bidi w:val="0"/>
        <w:adjustRightInd/>
        <w:snapToGrid/>
        <w:spacing w:line="400" w:lineRule="exact"/>
        <w:ind w:left="0" w:leftChars="0" w:firstLine="420" w:firstLineChars="0"/>
        <w:textAlignment w:val="auto"/>
        <w:rPr>
          <w:rFonts w:ascii="黑体" w:hAnsi="黑体" w:eastAsia="黑体" w:cs="Times New Roman"/>
          <w:sz w:val="28"/>
          <w:szCs w:val="28"/>
        </w:rPr>
      </w:pPr>
      <w:r>
        <w:rPr>
          <w:rFonts w:hint="default"/>
          <w:lang w:val="en-US" w:eastAsia="zh-CN"/>
        </w:rPr>
        <w:t>未来的研究可以着眼于以下几个方向：首先，进一步优化AONP模型，使其能够更好地适应动态变化的环境条件，如天气、交通状况等；其次</w:t>
      </w:r>
      <w:r>
        <w:rPr>
          <w:rFonts w:hint="eastAsia"/>
          <w:lang w:val="en-US" w:eastAsia="zh-CN"/>
        </w:rPr>
        <w:t>，将LrEA框架应用于更多实际场景，如城市物流路径规划、旅游路线推荐等，进一步验证其通用性与实用性。</w:t>
      </w:r>
    </w:p>
    <w:p w14:paraId="67E102B4">
      <w:pPr>
        <w:keepLines w:val="0"/>
        <w:pageBreakBefore w:val="0"/>
        <w:widowControl w:val="0"/>
        <w:kinsoku/>
        <w:wordWrap/>
        <w:overflowPunct/>
        <w:topLinePunct w:val="0"/>
        <w:autoSpaceDE/>
        <w:autoSpaceDN/>
        <w:bidi w:val="0"/>
        <w:adjustRightInd/>
        <w:spacing w:before="156" w:beforeLines="50" w:after="156" w:afterLines="50" w:line="400" w:lineRule="exact"/>
        <w:ind w:left="0" w:leftChars="0" w:firstLine="0" w:firstLineChars="0"/>
        <w:textAlignment w:val="auto"/>
        <w:rPr>
          <w:rFonts w:ascii="黑体" w:hAnsi="黑体" w:eastAsia="黑体" w:cs="Times New Roman"/>
          <w:sz w:val="28"/>
          <w:szCs w:val="28"/>
        </w:rPr>
      </w:pPr>
      <w:r>
        <w:rPr>
          <w:rFonts w:ascii="黑体" w:hAnsi="黑体" w:eastAsia="黑体" w:cs="Times New Roman"/>
          <w:sz w:val="28"/>
          <w:szCs w:val="28"/>
        </w:rPr>
        <w:t>参考文献</w:t>
      </w:r>
    </w:p>
    <w:p w14:paraId="3E319925">
      <w:pPr>
        <w:pStyle w:val="46"/>
        <w:keepLines w:val="0"/>
        <w:pageBreakBefore w:val="0"/>
        <w:widowControl w:val="0"/>
        <w:numPr>
          <w:ilvl w:val="0"/>
          <w:numId w:val="2"/>
        </w:numPr>
        <w:kinsoku/>
        <w:wordWrap/>
        <w:overflowPunct/>
        <w:topLinePunct w:val="0"/>
        <w:autoSpaceDE/>
        <w:autoSpaceDN/>
        <w:bidi w:val="0"/>
        <w:adjustRightInd/>
        <w:spacing w:line="320" w:lineRule="exact"/>
        <w:ind w:left="442" w:hanging="442" w:firstLineChars="0"/>
        <w:textAlignment w:val="auto"/>
        <w:rPr>
          <w:rFonts w:cs="Times New Roman"/>
          <w:sz w:val="18"/>
          <w:szCs w:val="18"/>
        </w:rPr>
      </w:pPr>
      <w:r>
        <w:rPr>
          <w:rFonts w:cs="Times New Roman"/>
          <w:sz w:val="18"/>
          <w:szCs w:val="18"/>
        </w:rPr>
        <w:t>央视新闻客户端. 从代步工具到生活方式，1.3亿骑行用户支撑起三千亿大产业[EB/OL]. (2025-08-31) [2024-09-01]. </w:t>
      </w:r>
      <w:r>
        <w:fldChar w:fldCharType="begin"/>
      </w:r>
      <w:r>
        <w:instrText xml:space="preserve"> HYPERLINK "https://news.bjd.com.cn/2025/08/31/11290484.shtml" </w:instrText>
      </w:r>
      <w:r>
        <w:fldChar w:fldCharType="separate"/>
      </w:r>
      <w:r>
        <w:rPr>
          <w:rStyle w:val="25"/>
          <w:rFonts w:cs="Times New Roman"/>
          <w:sz w:val="18"/>
          <w:szCs w:val="18"/>
        </w:rPr>
        <w:t>https://news.bjd.com.cn/2025/08/31/11290484.shtml</w:t>
      </w:r>
      <w:r>
        <w:rPr>
          <w:rStyle w:val="25"/>
          <w:rFonts w:cs="Times New Roman"/>
          <w:sz w:val="18"/>
          <w:szCs w:val="18"/>
        </w:rPr>
        <w:fldChar w:fldCharType="end"/>
      </w:r>
      <w:r>
        <w:rPr>
          <w:rFonts w:cs="Times New Roman"/>
          <w:sz w:val="18"/>
          <w:szCs w:val="18"/>
        </w:rPr>
        <w:t>.</w:t>
      </w:r>
    </w:p>
    <w:p w14:paraId="0FCCED8C">
      <w:pPr>
        <w:pStyle w:val="46"/>
        <w:keepLines w:val="0"/>
        <w:pageBreakBefore w:val="0"/>
        <w:widowControl w:val="0"/>
        <w:numPr>
          <w:ilvl w:val="0"/>
          <w:numId w:val="2"/>
        </w:numPr>
        <w:kinsoku/>
        <w:wordWrap/>
        <w:overflowPunct/>
        <w:topLinePunct w:val="0"/>
        <w:autoSpaceDE/>
        <w:autoSpaceDN/>
        <w:bidi w:val="0"/>
        <w:adjustRightInd/>
        <w:spacing w:line="320" w:lineRule="exact"/>
        <w:ind w:left="442" w:hanging="442" w:firstLineChars="0"/>
        <w:textAlignment w:val="auto"/>
        <w:rPr>
          <w:rFonts w:cs="Times New Roman"/>
          <w:sz w:val="18"/>
          <w:szCs w:val="18"/>
        </w:rPr>
      </w:pPr>
      <w:r>
        <w:rPr>
          <w:rFonts w:cs="Times New Roman" w:eastAsiaTheme="minorEastAsia"/>
          <w:sz w:val="18"/>
          <w:szCs w:val="18"/>
          <w14:ligatures w14:val="standardContextual"/>
        </w:rPr>
        <w:t>Souffriau W, Vansteenwegen P, Vanden Berghe G, et al. The planning of cycle trips in the province of east flanders[J]. Omega, 2011, 39(2): 209-213.</w:t>
      </w:r>
    </w:p>
    <w:p w14:paraId="43C1C3D0">
      <w:pPr>
        <w:pStyle w:val="46"/>
        <w:keepLines w:val="0"/>
        <w:pageBreakBefore w:val="0"/>
        <w:widowControl w:val="0"/>
        <w:numPr>
          <w:ilvl w:val="0"/>
          <w:numId w:val="2"/>
        </w:numPr>
        <w:kinsoku/>
        <w:wordWrap/>
        <w:overflowPunct/>
        <w:topLinePunct w:val="0"/>
        <w:autoSpaceDE/>
        <w:autoSpaceDN/>
        <w:bidi w:val="0"/>
        <w:adjustRightInd/>
        <w:spacing w:line="320" w:lineRule="exact"/>
        <w:ind w:left="442" w:hanging="442" w:firstLineChars="0"/>
        <w:textAlignment w:val="auto"/>
        <w:rPr>
          <w:rFonts w:cs="Times New Roman" w:eastAsiaTheme="minorEastAsia"/>
          <w:sz w:val="18"/>
          <w:szCs w:val="18"/>
          <w14:ligatures w14:val="standardContextual"/>
        </w:rPr>
      </w:pPr>
      <w:r>
        <w:rPr>
          <w:rFonts w:cs="Times New Roman" w:eastAsiaTheme="minorEastAsia"/>
          <w:sz w:val="18"/>
          <w:szCs w:val="18"/>
          <w14:ligatures w14:val="standardContextual"/>
        </w:rPr>
        <w:t>Verbeeck C, Vansteenwegen P, Aghezzaf E H. An extension of the arc orienteering problem and its application to cycle trip planning[J]. Transportation Research Part E: Logistics and Transportation Review, 2014, 68: 64-78.</w:t>
      </w:r>
    </w:p>
    <w:p w14:paraId="7B81E5FD">
      <w:pPr>
        <w:pStyle w:val="52"/>
        <w:keepLines w:val="0"/>
        <w:pageBreakBefore w:val="0"/>
        <w:widowControl w:val="0"/>
        <w:numPr>
          <w:ilvl w:val="0"/>
          <w:numId w:val="2"/>
        </w:numPr>
        <w:kinsoku/>
        <w:wordWrap/>
        <w:overflowPunct/>
        <w:topLinePunct w:val="0"/>
        <w:autoSpaceDE/>
        <w:autoSpaceDN/>
        <w:bidi w:val="0"/>
        <w:adjustRightInd/>
        <w:spacing w:line="320" w:lineRule="exact"/>
        <w:ind w:left="442" w:hanging="442"/>
        <w:textAlignment w:val="auto"/>
        <w:rPr>
          <w:rFonts w:ascii="Times New Roman" w:hAnsi="Times New Roman" w:cs="Times New Roman"/>
          <w:sz w:val="18"/>
          <w:szCs w:val="18"/>
        </w:rPr>
      </w:pPr>
      <w:r>
        <w:rPr>
          <w:rFonts w:ascii="Times New Roman" w:hAnsi="Times New Roman" w:cs="Times New Roman"/>
          <w:sz w:val="18"/>
          <w:szCs w:val="18"/>
        </w:rPr>
        <w:t>Kaur R, Goyal V, Gunturi V M V. Finding the most navigable path in road networks [J]. Geoinformatica, 2021, 25(1): 207-40.</w:t>
      </w:r>
    </w:p>
    <w:p w14:paraId="41611C89">
      <w:pPr>
        <w:pStyle w:val="52"/>
        <w:keepLines w:val="0"/>
        <w:pageBreakBefore w:val="0"/>
        <w:widowControl w:val="0"/>
        <w:numPr>
          <w:ilvl w:val="0"/>
          <w:numId w:val="2"/>
        </w:numPr>
        <w:kinsoku/>
        <w:wordWrap/>
        <w:overflowPunct/>
        <w:topLinePunct w:val="0"/>
        <w:autoSpaceDE/>
        <w:autoSpaceDN/>
        <w:bidi w:val="0"/>
        <w:adjustRightInd/>
        <w:spacing w:line="320" w:lineRule="exact"/>
        <w:ind w:left="442" w:hanging="442"/>
        <w:textAlignment w:val="auto"/>
        <w:rPr>
          <w:rFonts w:ascii="Times New Roman" w:hAnsi="Times New Roman" w:cs="Times New Roman"/>
          <w:sz w:val="18"/>
          <w:szCs w:val="18"/>
        </w:rPr>
      </w:pPr>
      <w:r>
        <w:rPr>
          <w:rFonts w:ascii="Times New Roman" w:hAnsi="Times New Roman" w:cs="Times New Roman"/>
          <w:sz w:val="18"/>
          <w:szCs w:val="18"/>
        </w:rPr>
        <w:t>Tricoire F, Parragh S N, Gansterer M. The hiking tourist problem [J]. Central European Journal of Operations Research, 2024: 25.</w:t>
      </w:r>
    </w:p>
    <w:p w14:paraId="459096E6">
      <w:pPr>
        <w:pStyle w:val="52"/>
        <w:keepLines w:val="0"/>
        <w:pageBreakBefore w:val="0"/>
        <w:widowControl w:val="0"/>
        <w:numPr>
          <w:ilvl w:val="0"/>
          <w:numId w:val="2"/>
        </w:numPr>
        <w:kinsoku/>
        <w:wordWrap/>
        <w:overflowPunct/>
        <w:topLinePunct w:val="0"/>
        <w:autoSpaceDE/>
        <w:autoSpaceDN/>
        <w:bidi w:val="0"/>
        <w:adjustRightInd/>
        <w:spacing w:line="320" w:lineRule="exact"/>
        <w:ind w:left="442" w:hanging="442"/>
        <w:textAlignment w:val="auto"/>
        <w:rPr>
          <w:rFonts w:ascii="Times New Roman" w:hAnsi="Times New Roman" w:cs="Times New Roman"/>
          <w:sz w:val="18"/>
          <w:szCs w:val="18"/>
        </w:rPr>
      </w:pPr>
      <w:r>
        <w:rPr>
          <w:rFonts w:ascii="Times New Roman" w:hAnsi="Times New Roman" w:cs="Times New Roman"/>
          <w:sz w:val="18"/>
          <w:szCs w:val="18"/>
        </w:rPr>
        <w:t>Dhein G, De Araújo O C B, Cardoso G. Genetic local search algorithm for a new bi-objective arc routing problem with profit collection and dispersion of vehicles [J]. Expert Systems with Applications, 2018, 92: 276-88.</w:t>
      </w:r>
    </w:p>
    <w:p w14:paraId="56F9DB4E">
      <w:pPr>
        <w:pStyle w:val="52"/>
        <w:keepLines w:val="0"/>
        <w:pageBreakBefore w:val="0"/>
        <w:widowControl w:val="0"/>
        <w:numPr>
          <w:ilvl w:val="0"/>
          <w:numId w:val="2"/>
        </w:numPr>
        <w:kinsoku/>
        <w:wordWrap/>
        <w:overflowPunct/>
        <w:topLinePunct w:val="0"/>
        <w:autoSpaceDE/>
        <w:autoSpaceDN/>
        <w:bidi w:val="0"/>
        <w:adjustRightInd/>
        <w:spacing w:line="320" w:lineRule="exact"/>
        <w:ind w:left="442" w:hanging="442"/>
        <w:textAlignment w:val="auto"/>
        <w:rPr>
          <w:rFonts w:ascii="Times New Roman" w:hAnsi="Times New Roman" w:cs="Times New Roman"/>
          <w:sz w:val="18"/>
          <w:szCs w:val="18"/>
        </w:rPr>
      </w:pPr>
      <w:r>
        <w:rPr>
          <w:rFonts w:ascii="Times New Roman" w:hAnsi="Times New Roman" w:cs="Times New Roman"/>
          <w:sz w:val="18"/>
          <w:szCs w:val="18"/>
        </w:rPr>
        <w:t>Chen C, Chen X, Wang L Y, et al. MA-SSR: A Memetic Algorithm for Skyline Scenic Routes Planning Leveraging Heterogeneous User-Generated Digital Footprints [J]. IEEE Transactions on Vehicular Technology, 2017, 66(7): 5723-36.</w:t>
      </w:r>
    </w:p>
    <w:p w14:paraId="4A5F32CD">
      <w:pPr>
        <w:pStyle w:val="52"/>
        <w:keepLines w:val="0"/>
        <w:pageBreakBefore w:val="0"/>
        <w:widowControl w:val="0"/>
        <w:numPr>
          <w:ilvl w:val="0"/>
          <w:numId w:val="2"/>
        </w:numPr>
        <w:kinsoku/>
        <w:wordWrap/>
        <w:overflowPunct/>
        <w:topLinePunct w:val="0"/>
        <w:autoSpaceDE/>
        <w:autoSpaceDN/>
        <w:bidi w:val="0"/>
        <w:adjustRightInd/>
        <w:spacing w:line="320" w:lineRule="exact"/>
        <w:ind w:left="442" w:hanging="442"/>
        <w:textAlignment w:val="auto"/>
        <w:rPr>
          <w:rFonts w:ascii="Times New Roman" w:hAnsi="Times New Roman" w:cs="Times New Roman"/>
          <w:sz w:val="18"/>
          <w:szCs w:val="18"/>
        </w:rPr>
      </w:pPr>
      <w:r>
        <w:rPr>
          <w:rFonts w:ascii="Times New Roman" w:hAnsi="Times New Roman" w:cs="Times New Roman"/>
          <w:sz w:val="18"/>
          <w:szCs w:val="18"/>
        </w:rPr>
        <w:t>Chen C, Gao L P, Xie X F, et al. Enjoy the most beautiful scene now: a memetic algorithm to solve two-fold time-dependent arc orienteering problem [J]. Frontiers of Computer Science, 2020, 14(2): 364-77.</w:t>
      </w:r>
    </w:p>
    <w:p w14:paraId="412CB8CA">
      <w:pPr>
        <w:pStyle w:val="52"/>
        <w:keepLines w:val="0"/>
        <w:pageBreakBefore w:val="0"/>
        <w:widowControl w:val="0"/>
        <w:numPr>
          <w:ilvl w:val="0"/>
          <w:numId w:val="2"/>
        </w:numPr>
        <w:kinsoku/>
        <w:wordWrap/>
        <w:overflowPunct/>
        <w:topLinePunct w:val="0"/>
        <w:autoSpaceDE/>
        <w:autoSpaceDN/>
        <w:bidi w:val="0"/>
        <w:adjustRightInd/>
        <w:spacing w:line="320" w:lineRule="exact"/>
        <w:ind w:left="442" w:hanging="442"/>
        <w:textAlignment w:val="auto"/>
        <w:rPr>
          <w:rFonts w:ascii="Times New Roman" w:hAnsi="Times New Roman" w:cs="Times New Roman"/>
          <w:sz w:val="18"/>
          <w:szCs w:val="18"/>
        </w:rPr>
      </w:pPr>
      <w:r>
        <w:rPr>
          <w:rFonts w:ascii="Times New Roman" w:hAnsi="Times New Roman" w:cs="Times New Roman"/>
          <w:sz w:val="18"/>
          <w:szCs w:val="18"/>
        </w:rPr>
        <w:t>Piedra-De-La-Cuadra R, Ortega F A. Designing Ecotourism Routes with Time-Dependent Benefits along Arcs and Waiting Times at Nodes [J]. Mathematics, 2024, 12(5): 624.</w:t>
      </w:r>
    </w:p>
    <w:p w14:paraId="6BBA00CF">
      <w:pPr>
        <w:pStyle w:val="52"/>
        <w:keepLines w:val="0"/>
        <w:pageBreakBefore w:val="0"/>
        <w:widowControl w:val="0"/>
        <w:numPr>
          <w:ilvl w:val="0"/>
          <w:numId w:val="2"/>
        </w:numPr>
        <w:kinsoku/>
        <w:wordWrap/>
        <w:overflowPunct/>
        <w:topLinePunct w:val="0"/>
        <w:autoSpaceDE/>
        <w:autoSpaceDN/>
        <w:bidi w:val="0"/>
        <w:adjustRightInd/>
        <w:spacing w:line="320" w:lineRule="exact"/>
        <w:textAlignment w:val="auto"/>
        <w:rPr>
          <w:rFonts w:ascii="Times New Roman" w:hAnsi="Times New Roman" w:cs="Times New Roman"/>
          <w:sz w:val="18"/>
          <w:szCs w:val="18"/>
        </w:rPr>
      </w:pPr>
      <w:r>
        <w:rPr>
          <w:rFonts w:ascii="Times New Roman" w:hAnsi="Times New Roman" w:cs="Times New Roman"/>
          <w:sz w:val="18"/>
          <w:szCs w:val="18"/>
        </w:rPr>
        <w:t>Zhang G W, Jia N, Zhu N, et al. Robust drone selective routing in humanitarian transportation network assessment [J]. European Journal of Operational Research, 2023, 305(1): 400-</w:t>
      </w:r>
      <w:r>
        <w:rPr>
          <w:rFonts w:hint="eastAsia" w:ascii="Times New Roman" w:hAnsi="Times New Roman" w:cs="Times New Roman"/>
          <w:sz w:val="18"/>
          <w:szCs w:val="18"/>
        </w:rPr>
        <w:t>4</w:t>
      </w:r>
      <w:r>
        <w:rPr>
          <w:rFonts w:ascii="Times New Roman" w:hAnsi="Times New Roman" w:cs="Times New Roman"/>
          <w:sz w:val="18"/>
          <w:szCs w:val="18"/>
        </w:rPr>
        <w:t>28.</w:t>
      </w:r>
    </w:p>
    <w:p w14:paraId="59BE06D3">
      <w:pPr>
        <w:pStyle w:val="52"/>
        <w:keepLines w:val="0"/>
        <w:pageBreakBefore w:val="0"/>
        <w:widowControl w:val="0"/>
        <w:numPr>
          <w:ilvl w:val="0"/>
          <w:numId w:val="2"/>
        </w:numPr>
        <w:kinsoku/>
        <w:wordWrap/>
        <w:overflowPunct/>
        <w:topLinePunct w:val="0"/>
        <w:autoSpaceDE/>
        <w:autoSpaceDN/>
        <w:bidi w:val="0"/>
        <w:adjustRightInd/>
        <w:spacing w:line="320" w:lineRule="exact"/>
        <w:textAlignment w:val="auto"/>
        <w:rPr>
          <w:rFonts w:ascii="Times New Roman" w:hAnsi="Times New Roman" w:cs="Times New Roman"/>
          <w:sz w:val="18"/>
          <w:szCs w:val="18"/>
        </w:rPr>
      </w:pPr>
      <w:r>
        <w:rPr>
          <w:rFonts w:ascii="Times New Roman" w:hAnsi="Times New Roman" w:cs="Times New Roman"/>
          <w:sz w:val="18"/>
          <w:szCs w:val="18"/>
        </w:rPr>
        <w:t>Romera-Paredes B, Barekatain M, Novikov A, et al. Mathematical discoveries from program search with large language models[J]. Nature, 2024, 625(7995): 468-475.</w:t>
      </w:r>
    </w:p>
    <w:p w14:paraId="6A18AFC8">
      <w:pPr>
        <w:pStyle w:val="41"/>
        <w:keepLines w:val="0"/>
        <w:pageBreakBefore w:val="0"/>
        <w:widowControl w:val="0"/>
        <w:numPr>
          <w:ilvl w:val="0"/>
          <w:numId w:val="2"/>
        </w:numPr>
        <w:kinsoku/>
        <w:wordWrap/>
        <w:overflowPunct/>
        <w:topLinePunct w:val="0"/>
        <w:autoSpaceDE/>
        <w:autoSpaceDN/>
        <w:bidi w:val="0"/>
        <w:adjustRightInd/>
        <w:spacing w:line="320" w:lineRule="exact"/>
        <w:ind w:firstLineChars="0"/>
        <w:textAlignment w:val="auto"/>
        <w:rPr>
          <w:rFonts w:cs="Times New Roman"/>
          <w:color w:val="222222"/>
          <w:sz w:val="18"/>
          <w:szCs w:val="18"/>
          <w:shd w:val="clear" w:color="auto" w:fill="FFFFFF"/>
        </w:rPr>
      </w:pPr>
      <w:r>
        <w:rPr>
          <w:rFonts w:hint="eastAsia" w:cs="Times New Roman"/>
          <w:color w:val="222222"/>
          <w:sz w:val="18"/>
          <w:szCs w:val="18"/>
          <w:shd w:val="clear" w:color="auto" w:fill="FFFFFF"/>
        </w:rPr>
        <w:t>Wu X, Wu S H, Wu J, et al. Evolutionary computation in the era of large language model: Survey and roadmap[J]. IEEE Transactions on Evolutionary Computation, 2025, 29(2): 534-554.</w:t>
      </w:r>
    </w:p>
    <w:p w14:paraId="7214450B">
      <w:pPr>
        <w:pStyle w:val="41"/>
        <w:keepLines w:val="0"/>
        <w:pageBreakBefore w:val="0"/>
        <w:widowControl w:val="0"/>
        <w:numPr>
          <w:ilvl w:val="0"/>
          <w:numId w:val="2"/>
        </w:numPr>
        <w:kinsoku/>
        <w:wordWrap/>
        <w:overflowPunct/>
        <w:topLinePunct w:val="0"/>
        <w:autoSpaceDE/>
        <w:autoSpaceDN/>
        <w:bidi w:val="0"/>
        <w:adjustRightInd/>
        <w:spacing w:line="320" w:lineRule="exact"/>
        <w:ind w:firstLineChars="0"/>
        <w:textAlignment w:val="auto"/>
        <w:rPr>
          <w:rFonts w:ascii="Times New Roman" w:hAnsi="Times New Roman" w:eastAsia="宋体" w:cs="Times New Roman"/>
          <w:sz w:val="18"/>
          <w:szCs w:val="18"/>
        </w:rPr>
      </w:pPr>
      <w:r>
        <w:rPr>
          <w:rFonts w:hint="eastAsia" w:cs="Times New Roman"/>
          <w:color w:val="222222"/>
          <w:sz w:val="18"/>
          <w:szCs w:val="18"/>
          <w:shd w:val="clear" w:color="auto" w:fill="FFFFFF"/>
        </w:rPr>
        <w:t>Stein N V, Bäck T. LLaMEA: A large language model evolutionary algorithm for automatically generating metaheuristics[J]. IEEE Transactions on Evolutionary Computation, 2025, 29(2): 331-345.</w:t>
      </w:r>
    </w:p>
    <w:p w14:paraId="048E6485">
      <w:pPr>
        <w:pStyle w:val="41"/>
        <w:keepLines w:val="0"/>
        <w:pageBreakBefore w:val="0"/>
        <w:widowControl w:val="0"/>
        <w:numPr>
          <w:ilvl w:val="0"/>
          <w:numId w:val="2"/>
        </w:numPr>
        <w:kinsoku/>
        <w:wordWrap/>
        <w:overflowPunct/>
        <w:topLinePunct w:val="0"/>
        <w:autoSpaceDE/>
        <w:autoSpaceDN/>
        <w:bidi w:val="0"/>
        <w:adjustRightInd/>
        <w:spacing w:line="320" w:lineRule="exact"/>
        <w:ind w:firstLineChars="0"/>
        <w:textAlignment w:val="auto"/>
        <w:rPr>
          <w:rFonts w:ascii="Times New Roman" w:hAnsi="Times New Roman" w:eastAsia="宋体" w:cs="Times New Roman"/>
          <w:sz w:val="18"/>
          <w:szCs w:val="18"/>
        </w:rPr>
      </w:pPr>
      <w:r>
        <w:rPr>
          <w:rFonts w:ascii="Times New Roman" w:hAnsi="Times New Roman" w:eastAsia="宋体" w:cs="Times New Roman"/>
          <w:sz w:val="18"/>
          <w:szCs w:val="18"/>
        </w:rPr>
        <w:t>Liu F, Tong X, Yuan M, et al. Evolution of heuristics: Towards efficient automatic algorithm design using large language model[J/OL]. arXiv preprint, 2024 [2025-11-02]. arXiv:2401.02051.</w:t>
      </w:r>
    </w:p>
    <w:p w14:paraId="0D4213F7">
      <w:pPr>
        <w:pStyle w:val="52"/>
        <w:keepLines w:val="0"/>
        <w:pageBreakBefore w:val="0"/>
        <w:widowControl w:val="0"/>
        <w:numPr>
          <w:ilvl w:val="0"/>
          <w:numId w:val="2"/>
        </w:numPr>
        <w:kinsoku/>
        <w:wordWrap/>
        <w:overflowPunct/>
        <w:topLinePunct w:val="0"/>
        <w:autoSpaceDE/>
        <w:autoSpaceDN/>
        <w:bidi w:val="0"/>
        <w:adjustRightInd/>
        <w:spacing w:line="320" w:lineRule="exact"/>
      </w:pPr>
      <w:r>
        <w:rPr>
          <w:rFonts w:hint="eastAsia" w:ascii="Times New Roman" w:hAnsi="Times New Roman" w:eastAsia="宋体" w:cs="Times New Roman"/>
          <w:sz w:val="18"/>
          <w:szCs w:val="18"/>
        </w:rPr>
        <w:t>Ye H, Wang J, Cao Z, et al. Reevo: Large language models as hyper-heuristics with reflective evolution[J]. Advances in neural information processing systems, 2024, 37: 43571-43608.</w:t>
      </w:r>
    </w:p>
    <w:p w14:paraId="78B84FA0">
      <w:pPr>
        <w:pStyle w:val="52"/>
        <w:keepLines w:val="0"/>
        <w:pageBreakBefore w:val="0"/>
        <w:widowControl w:val="0"/>
        <w:numPr>
          <w:ilvl w:val="0"/>
          <w:numId w:val="0"/>
        </w:numPr>
        <w:kinsoku/>
        <w:wordWrap/>
        <w:overflowPunct/>
        <w:topLinePunct w:val="0"/>
        <w:autoSpaceDE/>
        <w:autoSpaceDN/>
        <w:bidi w:val="0"/>
        <w:adjustRightInd/>
        <w:spacing w:line="320" w:lineRule="exact"/>
        <w:jc w:val="both"/>
        <w:rPr>
          <w:rFonts w:hint="eastAsia" w:ascii="Times New Roman" w:hAnsi="Times New Roman" w:eastAsia="宋体" w:cs="Times New Roman"/>
          <w:sz w:val="18"/>
          <w:szCs w:val="18"/>
        </w:rPr>
      </w:pPr>
    </w:p>
    <w:p w14:paraId="414EE3F0">
      <w:pPr>
        <w:pStyle w:val="52"/>
        <w:keepLines w:val="0"/>
        <w:pageBreakBefore w:val="0"/>
        <w:widowControl w:val="0"/>
        <w:numPr>
          <w:ilvl w:val="0"/>
          <w:numId w:val="0"/>
        </w:numPr>
        <w:kinsoku/>
        <w:wordWrap/>
        <w:overflowPunct/>
        <w:topLinePunct w:val="0"/>
        <w:autoSpaceDE/>
        <w:autoSpaceDN/>
        <w:bidi w:val="0"/>
        <w:adjustRightInd/>
        <w:spacing w:line="320" w:lineRule="exact"/>
        <w:jc w:val="both"/>
        <w:rPr>
          <w:rFonts w:hint="eastAsia" w:ascii="Times New Roman" w:hAnsi="Times New Roman" w:eastAsia="宋体" w:cs="Times New Roman"/>
          <w:sz w:val="18"/>
          <w:szCs w:val="18"/>
        </w:rPr>
      </w:pPr>
    </w:p>
    <w:p w14:paraId="16AAAE91">
      <w:pPr>
        <w:widowControl/>
        <w:snapToGrid w:val="0"/>
        <w:spacing w:before="312" w:beforeLines="100" w:line="400" w:lineRule="exact"/>
        <w:jc w:val="center"/>
        <w:rPr>
          <w:rFonts w:ascii="Times New Roman" w:hAnsi="Times New Roman" w:eastAsia="黑体" w:cs="Times New Roman"/>
          <w:b/>
          <w:color w:val="000000"/>
          <w:kern w:val="0"/>
          <w:sz w:val="24"/>
          <w14:ligatures w14:val="none"/>
        </w:rPr>
      </w:pPr>
      <w:r>
        <w:rPr>
          <w:rFonts w:hint="eastAsia" w:ascii="Times New Roman" w:hAnsi="Times New Roman" w:eastAsia="宋体" w:cs="Times New Roman"/>
          <w:b/>
          <w:bCs/>
          <w:sz w:val="24"/>
          <w14:ligatures w14:val="none"/>
        </w:rPr>
        <w:t>Personalized Cycling Route Planning Driven by Large Language Models: A Reflective Evolutionary Algorithm Framework</w:t>
      </w:r>
    </w:p>
    <w:p w14:paraId="3BD2A463">
      <w:pPr>
        <w:pStyle w:val="52"/>
        <w:keepLines w:val="0"/>
        <w:pageBreakBefore w:val="0"/>
        <w:widowControl w:val="0"/>
        <w:numPr>
          <w:ilvl w:val="0"/>
          <w:numId w:val="0"/>
        </w:numPr>
        <w:kinsoku/>
        <w:wordWrap/>
        <w:overflowPunct/>
        <w:topLinePunct w:val="0"/>
        <w:autoSpaceDE/>
        <w:autoSpaceDN/>
        <w:bidi w:val="0"/>
        <w:adjustRightInd/>
        <w:spacing w:line="320" w:lineRule="exact"/>
        <w:jc w:val="both"/>
        <w:rPr>
          <w:rFonts w:hint="eastAsia" w:ascii="Times New Roman" w:hAnsi="Times New Roman" w:eastAsia="宋体" w:cs="Times New Roman"/>
          <w:sz w:val="18"/>
          <w:szCs w:val="18"/>
        </w:rPr>
      </w:pPr>
      <w:r>
        <w:rPr>
          <w:rFonts w:hint="eastAsia" w:ascii="Times New Roman" w:hAnsi="Times New Roman" w:eastAsia="黑体" w:cs="Times New Roman"/>
          <w:b/>
          <w:color w:val="000000"/>
          <w:szCs w:val="21"/>
          <w14:ligatures w14:val="none"/>
        </w:rPr>
        <w:t xml:space="preserve"> </w:t>
      </w:r>
    </w:p>
    <w:p w14:paraId="765FCC6E">
      <w:pPr>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both"/>
        <w:textAlignment w:val="auto"/>
        <w:rPr>
          <w:rFonts w:hint="eastAsia" w:ascii="Times New Roman Regular" w:hAnsi="Times New Roman Regular" w:eastAsia="宋体" w:cs="Times New Roman Regular"/>
          <w:sz w:val="21"/>
          <w:szCs w:val="21"/>
          <w:lang w:eastAsia="zh-CN"/>
        </w:rPr>
      </w:pPr>
      <w:r>
        <w:rPr>
          <w:rFonts w:ascii="Times New Roman" w:hAnsi="Times New Roman" w:eastAsia="黑体" w:cs="Times New Roman"/>
          <w:b/>
          <w:color w:val="000000"/>
          <w:szCs w:val="21"/>
          <w14:ligatures w14:val="none"/>
        </w:rPr>
        <w:t>Abstract</w:t>
      </w:r>
      <w:r>
        <w:rPr>
          <w:rFonts w:hint="eastAsia" w:ascii="Times New Roman" w:hAnsi="Times New Roman" w:eastAsia="黑体" w:cs="Times New Roman"/>
          <w:b/>
          <w:color w:val="000000"/>
          <w:szCs w:val="21"/>
          <w14:ligatures w14:val="none"/>
        </w:rPr>
        <w:t>:</w:t>
      </w:r>
      <w:r>
        <w:rPr>
          <w:rFonts w:hint="eastAsia" w:eastAsia="黑体" w:cs="Times New Roman"/>
          <w:b/>
          <w:color w:val="000000"/>
          <w:szCs w:val="21"/>
          <w:lang w:val="en-US" w:eastAsia="zh-CN"/>
          <w14:ligatures w14:val="none"/>
        </w:rPr>
        <w:t xml:space="preserve"> </w:t>
      </w:r>
      <w:r>
        <w:rPr>
          <w:rFonts w:ascii="Times New Roman Regular" w:hAnsi="Times New Roman Regular" w:eastAsia="宋体" w:cs="Times New Roman Regular"/>
          <w:kern w:val="2"/>
          <w:sz w:val="21"/>
          <w:szCs w:val="21"/>
          <w:lang w:bidi="ar-SA"/>
        </w:rPr>
        <w:t>Cycling has steadily grown and evolved into a highly popular and widely adopted mode of transportation that not only offers numerous health benefits but also showcases remarkable environmental friendliness. In today's modern era, the cycling market has expanded significantly and now serves hundreds of millions of users through a diverse range of various applications. These applications have made cycling more accessible and convenient for people from all walks of life. However, despite this remarkable growth, mainstream tools in the cycling domain continue to primarily focus on simple shortest - path calculations or offer predefined route suggestions. These rather basic approaches are far from sufficient as they fail to address several critical user requirements. For example, they do not take into account the scenic quality of the routes, which is important for cyclists who want to enjoy beautiful views during their rides. Road safety is another crucial aspect that these tools overlook, as they do not consider factors like traffic density, presence of bike lanes, and road conditions. Physical exertion management is also neglected, leaving cyclists without proper guidance on how to pace themselves according to their fitness levels. Additionally, the opportunities for meaningful stops, such as visiting local attractions or having a rest at nice cafes, are not provided. This technological gap directly constrains the quality of the user experience, as cyclists are left with less - than - optimal routes that do not meet their diverse needs. Moreover, it also hinders the further development of the cycling industry, as it fails to attract more users and expand the market potential.</w:t>
      </w:r>
    </w:p>
    <w:p w14:paraId="406E941A">
      <w:pPr>
        <w:keepNext w:val="0"/>
        <w:keepLines w:val="0"/>
        <w:pageBreakBefore w:val="0"/>
        <w:kinsoku/>
        <w:wordWrap/>
        <w:overflowPunct/>
        <w:topLinePunct w:val="0"/>
        <w:autoSpaceDE/>
        <w:autoSpaceDN/>
        <w:bidi w:val="0"/>
        <w:adjustRightInd/>
        <w:snapToGrid/>
        <w:spacing w:line="400" w:lineRule="exact"/>
        <w:ind w:left="0" w:leftChars="0" w:firstLine="210" w:firstLineChars="100"/>
        <w:textAlignment w:val="auto"/>
        <w:rPr>
          <w:rFonts w:hint="eastAsia" w:ascii="Times New Roman Regular" w:hAnsi="Times New Roman Regular" w:cs="Times New Roman Regular" w:eastAsiaTheme="minorEastAsia"/>
          <w:sz w:val="21"/>
          <w:szCs w:val="21"/>
          <w:lang w:eastAsia="zh-CN"/>
        </w:rPr>
      </w:pPr>
      <w:r>
        <w:rPr>
          <w:rFonts w:hint="default" w:ascii="Times New Roman Regular" w:hAnsi="Times New Roman Regular" w:cs="Times New Roman Regular"/>
          <w:sz w:val="21"/>
          <w:szCs w:val="21"/>
        </w:rPr>
        <w:t>Previous research applied the Arc Orienteering Problem (AOP) model to cycling route optimization. However, existing AOP formulations suffer from two fundamental limitations. The first involves network representation simplification where only a single path connects any two locations. Real-world cycling networks contain multiple parallel routes between nodes, such as fast but monotonous arterial roads versus slower but scenic waterfront paths. Current models cannot capture these alternatives, preventing personalized trade-off decisions. The second concerns undervaluation of node importance. Traditional AOP treats intermediate points as simple connectors while ignoring the intrinsic value of viewpoints, landmarks, and rest areas that cyclists actually seek out.</w:t>
      </w:r>
    </w:p>
    <w:p w14:paraId="0DCA771B">
      <w:pPr>
        <w:keepNext w:val="0"/>
        <w:keepLines w:val="0"/>
        <w:pageBreakBefore w:val="0"/>
        <w:kinsoku/>
        <w:wordWrap/>
        <w:overflowPunct/>
        <w:topLinePunct w:val="0"/>
        <w:autoSpaceDE/>
        <w:autoSpaceDN/>
        <w:bidi w:val="0"/>
        <w:adjustRightInd/>
        <w:snapToGrid/>
        <w:spacing w:line="400" w:lineRule="exact"/>
        <w:ind w:left="0" w:leftChars="0" w:firstLine="210" w:firstLineChars="100"/>
        <w:textAlignment w:val="auto"/>
        <w:rPr>
          <w:rFonts w:hint="eastAsia" w:ascii="Times New Roman Regular" w:hAnsi="Times New Roman Regular" w:cs="Times New Roman Regular" w:eastAsiaTheme="minorEastAsia"/>
          <w:sz w:val="21"/>
          <w:szCs w:val="21"/>
          <w:lang w:eastAsia="zh-CN"/>
        </w:rPr>
      </w:pPr>
      <w:r>
        <w:rPr>
          <w:rFonts w:hint="default" w:ascii="Times New Roman Regular" w:hAnsi="Times New Roman Regular" w:cs="Times New Roman Regular"/>
          <w:sz w:val="21"/>
          <w:szCs w:val="21"/>
        </w:rPr>
        <w:t>This work proposes the Arc Orienteering Problem with Node Profits (</w:t>
      </w:r>
      <w:r>
        <w:rPr>
          <w:rFonts w:hint="eastAsia" w:ascii="Times New Roman Regular" w:hAnsi="Times New Roman Regular" w:cs="Times New Roman Regular"/>
          <w:sz w:val="21"/>
          <w:szCs w:val="21"/>
          <w:lang w:eastAsia="zh-CN"/>
        </w:rPr>
        <w:t>AONP</w:t>
      </w:r>
      <w:r>
        <w:rPr>
          <w:rFonts w:hint="default" w:ascii="Times New Roman Regular" w:hAnsi="Times New Roman Regular" w:cs="Times New Roman Regular"/>
          <w:sz w:val="21"/>
          <w:szCs w:val="21"/>
        </w:rPr>
        <w:t xml:space="preserve">) to address both deficiencies simultaneously. The model employs a multigraph structure that permits multiple parallel arcs between node pairs, each defined by distinct travel times and attraction scores. This enables the algorithm to make fine-grained adjustments based on user preferences and remaining time budgets. Additionally, </w:t>
      </w:r>
      <w:r>
        <w:rPr>
          <w:rFonts w:hint="eastAsia" w:ascii="Times New Roman Regular" w:hAnsi="Times New Roman Regular" w:cs="Times New Roman Regular"/>
          <w:sz w:val="21"/>
          <w:szCs w:val="21"/>
          <w:lang w:eastAsia="zh-CN"/>
        </w:rPr>
        <w:t>AONP</w:t>
      </w:r>
      <w:r>
        <w:rPr>
          <w:rFonts w:hint="default" w:ascii="Times New Roman Regular" w:hAnsi="Times New Roman Regular" w:cs="Times New Roman Regular"/>
          <w:sz w:val="21"/>
          <w:szCs w:val="21"/>
        </w:rPr>
        <w:t xml:space="preserve"> assigns profit values and stop durations to each location, incorporating nodes as independent optimization elements. This dual optimization framework accurately captures the ride-and-stop behavior where both journey quality and destination value matter equally.</w:t>
      </w:r>
    </w:p>
    <w:p w14:paraId="6CB7A75C">
      <w:pPr>
        <w:keepNext w:val="0"/>
        <w:keepLines w:val="0"/>
        <w:pageBreakBefore w:val="0"/>
        <w:kinsoku/>
        <w:wordWrap/>
        <w:overflowPunct/>
        <w:topLinePunct w:val="0"/>
        <w:autoSpaceDE/>
        <w:autoSpaceDN/>
        <w:bidi w:val="0"/>
        <w:adjustRightInd/>
        <w:snapToGrid/>
        <w:spacing w:line="400" w:lineRule="exact"/>
        <w:ind w:left="0" w:leftChars="0" w:firstLine="210" w:firstLineChars="100"/>
        <w:textAlignment w:val="auto"/>
        <w:rPr>
          <w:rFonts w:hint="eastAsia" w:ascii="Times New Roman Regular" w:hAnsi="Times New Roman Regular" w:cs="Times New Roman Regular" w:eastAsiaTheme="minorEastAsia"/>
          <w:sz w:val="21"/>
          <w:szCs w:val="21"/>
          <w:lang w:eastAsia="zh-CN"/>
        </w:rPr>
      </w:pPr>
      <w:r>
        <w:rPr>
          <w:rFonts w:hint="default" w:ascii="Times New Roman Regular" w:hAnsi="Times New Roman Regular" w:cs="Times New Roman Regular"/>
          <w:sz w:val="21"/>
          <w:szCs w:val="21"/>
        </w:rPr>
        <w:t>Solving this more realistic model presents substantially greater difficulty. Conventional approaches rely on hand-designed heuristic rules requiring extensive expert knowledge and offering limited adaptability. Recent efforts to employ Large Language Models (LLMs) for automatic heuristic generation suffer from code hallucinations, prompt sensitivity, and weak constraint reasoning. This research introduces the LLM-Enhanced Reflective Evolutionary Algorithm (LrEA), which shifts the optimization focus from problem solutions to the heuristic operators that generate them. The framework incorporates three key innovations. An evolutionary knowledge reflection system uses an experience tree to store successful and failed operators from past generations, allowing the LLM to learn effective patterns. A meta-evolutionary operator framework includes four distinct operator types for structural exploration, mechanism combination, parameter refinement, and adaptive enhancement. A two-stage generation process separates high-level planning from code implementation, improving both quality and reliability.</w:t>
      </w:r>
    </w:p>
    <w:p w14:paraId="1D6CC3A3">
      <w:pPr>
        <w:keepNext w:val="0"/>
        <w:keepLines w:val="0"/>
        <w:pageBreakBefore w:val="0"/>
        <w:kinsoku/>
        <w:wordWrap/>
        <w:overflowPunct/>
        <w:topLinePunct w:val="0"/>
        <w:autoSpaceDE/>
        <w:autoSpaceDN/>
        <w:bidi w:val="0"/>
        <w:adjustRightInd/>
        <w:snapToGrid/>
        <w:spacing w:line="400" w:lineRule="exact"/>
        <w:ind w:left="0" w:leftChars="0" w:firstLine="210" w:firstLineChars="100"/>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Comprehensive experiments validate the proposed approach. Ablation studies demonstrate positive contributions from every component. The reflection mechanism proves most valuable, as its removal causes the largest average quality drop 0.43 percent and increases variability by 29 percent while reducing runtime by only 1 percent, confirming that learning from past errors provides excellent return on investment. Testing with four different LLM backends DeepSeek-V3, Doubao, Moonshot-Kimi, and Qwen shows consistent performance across all models, proving the framework's robustness and independence from any specific LLM implementation.</w:t>
      </w:r>
    </w:p>
    <w:p w14:paraId="4CBE9480">
      <w:pPr>
        <w:keepNext w:val="0"/>
        <w:keepLines w:val="0"/>
        <w:pageBreakBefore w:val="0"/>
        <w:kinsoku/>
        <w:wordWrap/>
        <w:overflowPunct/>
        <w:topLinePunct w:val="0"/>
        <w:autoSpaceDE/>
        <w:autoSpaceDN/>
        <w:bidi w:val="0"/>
        <w:adjustRightInd/>
        <w:snapToGrid/>
        <w:spacing w:line="400" w:lineRule="exact"/>
        <w:ind w:left="0" w:leftChars="0" w:firstLine="210" w:firstLineChars="100"/>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Comparative evaluation against established benchmarks further confirms effectiveness. For small problems where exact optimal solutions are available through Gurobi, LrEA-generated solvers achieve results within 0.6 percent of optimal. For large-scale problems involving hundreds of locations, LrEA significantly outperforms traditional metaheuristic algorithms and state-of-the-art LLM-based methods including EoH and ReEvo. It delivers 2 to 7 percent better average solution quality while demonstrating substantially more stable performance with comparable computing time. Statistical tests confirm these improvements are highly significant (p less than 0.05).</w:t>
      </w:r>
    </w:p>
    <w:p w14:paraId="0A8C04BB">
      <w:pPr>
        <w:pStyle w:val="52"/>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210" w:firstLineChars="100"/>
        <w:jc w:val="both"/>
        <w:textAlignment w:val="auto"/>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 xml:space="preserve">The contributions of this work are </w:t>
      </w:r>
      <w:r>
        <w:rPr>
          <w:rFonts w:hint="eastAsia" w:ascii="Times New Roman Regular" w:hAnsi="Times New Roman Regular" w:cs="Times New Roman Regular"/>
          <w:sz w:val="21"/>
          <w:szCs w:val="21"/>
          <w:lang w:val="en-US" w:eastAsia="zh-CN"/>
        </w:rPr>
        <w:t>following</w:t>
      </w:r>
      <w:r>
        <w:rPr>
          <w:rFonts w:hint="default" w:ascii="Times New Roman Regular" w:hAnsi="Times New Roman Regular" w:cs="Times New Roman Regular"/>
          <w:sz w:val="21"/>
          <w:szCs w:val="21"/>
        </w:rPr>
        <w:t xml:space="preserve">. First, the </w:t>
      </w:r>
      <w:r>
        <w:rPr>
          <w:rFonts w:hint="eastAsia" w:ascii="Times New Roman Regular" w:hAnsi="Times New Roman Regular" w:cs="Times New Roman Regular"/>
          <w:sz w:val="21"/>
          <w:szCs w:val="21"/>
          <w:lang w:eastAsia="zh-CN"/>
        </w:rPr>
        <w:t>AONP</w:t>
      </w:r>
      <w:r>
        <w:rPr>
          <w:rFonts w:hint="default" w:ascii="Times New Roman Regular" w:hAnsi="Times New Roman Regular" w:cs="Times New Roman Regular"/>
          <w:sz w:val="21"/>
          <w:szCs w:val="21"/>
        </w:rPr>
        <w:t xml:space="preserve"> model introduces parallel arcs and node profit mechanisms that better represent real cycling experiences. Second, the LrEA framework enables automatic generation and self-optimization of heuristic strategies for complex </w:t>
      </w:r>
      <w:r>
        <w:rPr>
          <w:rFonts w:hint="eastAsia" w:ascii="Times New Roman Regular" w:hAnsi="Times New Roman Regular" w:cs="Times New Roman Regular"/>
          <w:sz w:val="21"/>
          <w:szCs w:val="21"/>
          <w:lang w:eastAsia="zh-CN"/>
        </w:rPr>
        <w:t>combination</w:t>
      </w:r>
      <w:r>
        <w:rPr>
          <w:rFonts w:hint="default" w:ascii="Times New Roman Regular" w:hAnsi="Times New Roman Regular" w:cs="Times New Roman Regular"/>
          <w:sz w:val="21"/>
          <w:szCs w:val="21"/>
        </w:rPr>
        <w:t xml:space="preserve"> problems. Third, extensive experimental evidence demonstrates that LrEA-generated solvers surpass both manually designed heuristics and existing LLM-enhanced methods in solution quality, stability, and scalability. </w:t>
      </w:r>
    </w:p>
    <w:p w14:paraId="20E9CAC9">
      <w:pPr>
        <w:pStyle w:val="52"/>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ascii="Times New Roman Regular" w:hAnsi="Times New Roman Regular" w:cs="Times New Roman Regular" w:eastAsiaTheme="minorEastAsia"/>
          <w:sz w:val="21"/>
          <w:szCs w:val="21"/>
          <w:lang w:val="en-US" w:eastAsia="zh-CN"/>
        </w:rPr>
      </w:pPr>
      <w:r>
        <w:rPr>
          <w:rFonts w:hint="default" w:ascii="Times New Roman Bold" w:hAnsi="Times New Roman Bold" w:cs="Times New Roman Bold"/>
          <w:b/>
          <w:bCs/>
          <w:sz w:val="21"/>
          <w:szCs w:val="21"/>
        </w:rPr>
        <w:t>Keywords:</w:t>
      </w:r>
      <w:r>
        <w:rPr>
          <w:rFonts w:hint="eastAsia" w:ascii="Times New Roman Regular" w:hAnsi="Times New Roman Regular" w:cs="Times New Roman Regular"/>
          <w:sz w:val="21"/>
          <w:szCs w:val="21"/>
        </w:rPr>
        <w:t xml:space="preserve"> cycling route</w:t>
      </w:r>
      <w:r>
        <w:rPr>
          <w:rFonts w:hint="eastAsia" w:ascii="Times New Roman Regular" w:hAnsi="Times New Roman Regular" w:cs="Times New Roman Regular"/>
          <w:sz w:val="21"/>
          <w:szCs w:val="21"/>
          <w:lang w:val="en-US" w:eastAsia="zh-CN"/>
        </w:rPr>
        <w:t>; arc orienteering; large language model; evolutionary algorithm</w:t>
      </w:r>
    </w:p>
    <w:p w14:paraId="1504BDB5">
      <w:pPr>
        <w:keepLines w:val="0"/>
        <w:pageBreakBefore w:val="0"/>
        <w:widowControl w:val="0"/>
        <w:kinsoku/>
        <w:wordWrap/>
        <w:overflowPunct/>
        <w:topLinePunct w:val="0"/>
        <w:autoSpaceDE/>
        <w:autoSpaceDN/>
        <w:bidi w:val="0"/>
        <w:adjustRightInd/>
        <w:ind w:firstLine="0" w:firstLineChars="0"/>
        <w:textAlignment w:val="auto"/>
      </w:pPr>
    </w:p>
    <w:p w14:paraId="71EE7A34">
      <w:pPr>
        <w:keepLines w:val="0"/>
        <w:pageBreakBefore w:val="0"/>
        <w:widowControl w:val="0"/>
        <w:kinsoku/>
        <w:wordWrap/>
        <w:overflowPunct/>
        <w:topLinePunct w:val="0"/>
        <w:autoSpaceDE/>
        <w:autoSpaceDN/>
        <w:bidi w:val="0"/>
        <w:adjustRightInd/>
        <w:ind w:firstLine="0" w:firstLineChars="0"/>
        <w:textAlignment w:val="auto"/>
        <w:rPr>
          <w:rFonts w:cs="Times New Roman"/>
        </w:rPr>
      </w:pPr>
    </w:p>
    <w:sectPr>
      <w:headerReference r:id="rId11" w:type="default"/>
      <w:footerReference r:id="rId12"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23F09713-4352-842B-FCE5-9669353BCDA1}"/>
  </w:font>
  <w:font w:name="宋体">
    <w:panose1 w:val="02010600030101010101"/>
    <w:charset w:val="86"/>
    <w:family w:val="auto"/>
    <w:pitch w:val="default"/>
    <w:sig w:usb0="00000203" w:usb1="288F0000" w:usb2="00000006" w:usb3="00000000" w:csb0="00040001" w:csb1="00000000"/>
    <w:embedRegular r:id="rId2" w:fontKey="{168A791B-C82E-6B62-FCE5-96696A938A4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embedRegular r:id="rId3" w:fontKey="{3F3E635C-F435-F75A-FCE5-966956ED50BC}"/>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embedRegular r:id="rId4" w:fontKey="{B0EFE4E4-39D2-9A6E-FCE5-9669D0ADBFBC}"/>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E50002FF" w:usb1="500079DB" w:usb2="00000010" w:usb3="00000000" w:csb0="00000000" w:csb1="00000000"/>
  </w:font>
  <w:font w:name="SimSun">
    <w:panose1 w:val="02010600030101010101"/>
    <w:charset w:val="86"/>
    <w:family w:val="auto"/>
    <w:pitch w:val="default"/>
    <w:sig w:usb0="00000203" w:usb1="288F0000" w:usb2="0000000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2010600030101010101"/>
    <w:charset w:val="86"/>
    <w:family w:val="auto"/>
    <w:pitch w:val="default"/>
    <w:sig w:usb0="00000000" w:usb1="00000000" w:usb2="00000016" w:usb3="00000000" w:csb0="0004000F" w:csb1="00000000"/>
  </w:font>
  <w:font w:name="Kingsoft Sign">
    <w:panose1 w:val="05050102010706020507"/>
    <w:charset w:val="00"/>
    <w:family w:val="auto"/>
    <w:pitch w:val="default"/>
    <w:sig w:usb0="00000000" w:usb1="10000000" w:usb2="00000000" w:usb3="00000000" w:csb0="00000001" w:csb1="00000000"/>
  </w:font>
  <w:font w:name="Good Times">
    <w:altName w:val="Times New Roman"/>
    <w:panose1 w:val="00000500000000000000"/>
    <w:charset w:val="00"/>
    <w:family w:val="auto"/>
    <w:pitch w:val="default"/>
    <w:sig w:usb0="00000000" w:usb1="00000000" w:usb2="00000000" w:usb3="00000000" w:csb0="00000003" w:csb1="00000000"/>
  </w:font>
  <w:font w:name="Times New Roman Bold">
    <w:panose1 w:val="02020503050405090304"/>
    <w:charset w:val="00"/>
    <w:family w:val="auto"/>
    <w:pitch w:val="default"/>
    <w:sig w:usb0="E0000AFF" w:usb1="00007843" w:usb2="00000001" w:usb3="00000000" w:csb0="400001BF" w:csb1="DFF70000"/>
    <w:embedRegular r:id="rId5" w:fontKey="{795D2C0B-7889-248F-FCE5-966925E82FAD}"/>
  </w:font>
  <w:font w:name="DejaVu Math TeX Gyre">
    <w:panose1 w:val="02000503000000000000"/>
    <w:charset w:val="00"/>
    <w:family w:val="auto"/>
    <w:pitch w:val="default"/>
    <w:sig w:usb0="A10000EF" w:usb1="4201F9EE" w:usb2="02000000" w:usb3="00000000" w:csb0="60000193" w:csb1="0DD40000"/>
    <w:embedRegular r:id="rId6" w:fontKey="{EF6F370F-39AD-05EB-FCE5-9669A863C29B}"/>
  </w:font>
  <w:font w:name="Cambria Math">
    <w:panose1 w:val="02040503050406030204"/>
    <w:charset w:val="00"/>
    <w:family w:val="roman"/>
    <w:pitch w:val="default"/>
    <w:sig w:usb0="E00002FF" w:usb1="420024FF" w:usb2="00000000" w:usb3="00000000" w:csb0="2000019F" w:csb1="00000000"/>
    <w:embedRegular r:id="rId7" w:fontKey="{A4EEDDD3-D01C-B5D2-FCE5-966963C0AB05}"/>
  </w:font>
  <w:font w:name="Segoe UI">
    <w:panose1 w:val="020B0502040204020203"/>
    <w:charset w:val="00"/>
    <w:family w:val="swiss"/>
    <w:pitch w:val="default"/>
    <w:sig w:usb0="E4002EFF" w:usb1="C000E47F" w:usb2="00000009" w:usb3="00000000" w:csb0="200001FF" w:csb1="00000000"/>
    <w:embedRegular r:id="rId8" w:fontKey="{EB50DA05-23ED-C232-FCE5-966901A533AD}"/>
  </w:font>
  <w:font w:name="Times New Roman Regular">
    <w:panose1 w:val="02020503050405090304"/>
    <w:charset w:val="00"/>
    <w:family w:val="auto"/>
    <w:pitch w:val="default"/>
    <w:sig w:usb0="E0000AFF" w:usb1="00007843" w:usb2="00000001" w:usb3="00000000" w:csb0="400001BF" w:csb1="DFF70000"/>
    <w:embedRegular r:id="rId9" w:fontKey="{9BD4BFF3-EE18-D419-FCE5-96694FA1B57B}"/>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E68C47">
    <w:pPr>
      <w:pStyle w:val="1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3A498D">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D621BD">
    <w:pPr>
      <w:pStyle w:val="13"/>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0F931D">
    <w:pPr>
      <w:pStyle w:val="1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line="360" w:lineRule="auto"/>
        <w:ind w:firstLine="420"/>
      </w:pPr>
      <w:r>
        <w:separator/>
      </w:r>
    </w:p>
  </w:footnote>
  <w:footnote w:type="continuationSeparator" w:id="3">
    <w:p>
      <w:pPr>
        <w:spacing w:line="360" w:lineRule="auto"/>
        <w:ind w:firstLine="420"/>
      </w:pPr>
      <w:r>
        <w:continuationSeparator/>
      </w:r>
    </w:p>
  </w:footnote>
  <w:footnote w:id="0">
    <w:p w14:paraId="6A0F112C">
      <w:pPr>
        <w:ind w:left="0" w:leftChars="0" w:firstLine="0" w:firstLineChars="0"/>
        <w:rPr>
          <w:rFonts w:ascii="Times New Roman" w:hAnsi="Times New Roman" w:eastAsia="宋体" w:cs="Times New Roman"/>
          <w:bCs/>
          <w:sz w:val="18"/>
          <w:szCs w:val="18"/>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D6AF10">
    <w:pPr>
      <w:pStyle w:val="1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14CFC1">
    <w:pPr>
      <w:pStyle w:val="1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252E52">
    <w:pPr>
      <w:pStyle w:val="1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F3A8CF">
    <w:pPr>
      <w:pStyle w:val="1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E14D55"/>
    <w:multiLevelType w:val="multilevel"/>
    <w:tmpl w:val="01E14D55"/>
    <w:lvl w:ilvl="0" w:tentative="0">
      <w:start w:val="1"/>
      <w:numFmt w:val="decimal"/>
      <w:lvlText w:val="[%1]"/>
      <w:lvlJc w:val="left"/>
      <w:pPr>
        <w:ind w:left="440" w:hanging="440"/>
      </w:pPr>
      <w:rPr>
        <w:rFonts w:hint="default" w:ascii="Times New Roman Regular" w:hAnsi="Times New Roman Regular" w:cs="Times New Roman Regular"/>
        <w:sz w:val="18"/>
        <w:szCs w:val="18"/>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5631D43A"/>
    <w:multiLevelType w:val="singleLevel"/>
    <w:tmpl w:val="5631D43A"/>
    <w:lvl w:ilvl="0" w:tentative="0">
      <w:start w:val="1"/>
      <w:numFmt w:val="decimal"/>
      <w:suff w:val="nothing"/>
      <w:lvlText w:val="（%1）"/>
      <w:lvlJc w:val="left"/>
      <w:rPr>
        <w:rFonts w:hint="default"/>
        <w:sz w:val="21"/>
        <w:szCs w:val="21"/>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范金尚">
    <w15:presenceInfo w15:providerId="WPS Office" w15:userId="18510440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saveSubset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2"/>
    <w:footnote w:id="3"/>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7D5"/>
    <w:rsid w:val="00002C26"/>
    <w:rsid w:val="00004D75"/>
    <w:rsid w:val="000057C9"/>
    <w:rsid w:val="0000647D"/>
    <w:rsid w:val="00010194"/>
    <w:rsid w:val="00012AF4"/>
    <w:rsid w:val="00016951"/>
    <w:rsid w:val="00016A9D"/>
    <w:rsid w:val="0002240B"/>
    <w:rsid w:val="000224A7"/>
    <w:rsid w:val="00024A80"/>
    <w:rsid w:val="000309B2"/>
    <w:rsid w:val="000315ED"/>
    <w:rsid w:val="00032E76"/>
    <w:rsid w:val="000427DA"/>
    <w:rsid w:val="000435F8"/>
    <w:rsid w:val="00043EFC"/>
    <w:rsid w:val="0005173F"/>
    <w:rsid w:val="00053221"/>
    <w:rsid w:val="00054443"/>
    <w:rsid w:val="000544AB"/>
    <w:rsid w:val="00055BED"/>
    <w:rsid w:val="000638FB"/>
    <w:rsid w:val="000640E6"/>
    <w:rsid w:val="00072A44"/>
    <w:rsid w:val="00072B1B"/>
    <w:rsid w:val="00073547"/>
    <w:rsid w:val="00080C23"/>
    <w:rsid w:val="00080E1B"/>
    <w:rsid w:val="00081FE9"/>
    <w:rsid w:val="0008680E"/>
    <w:rsid w:val="00091F7B"/>
    <w:rsid w:val="00092822"/>
    <w:rsid w:val="00094B3A"/>
    <w:rsid w:val="00095FB9"/>
    <w:rsid w:val="000973F8"/>
    <w:rsid w:val="000A1506"/>
    <w:rsid w:val="000B26B8"/>
    <w:rsid w:val="000B4D02"/>
    <w:rsid w:val="000B4F11"/>
    <w:rsid w:val="000B50B5"/>
    <w:rsid w:val="000B54C4"/>
    <w:rsid w:val="000C5E19"/>
    <w:rsid w:val="000C7B1F"/>
    <w:rsid w:val="000D0259"/>
    <w:rsid w:val="000D1E4F"/>
    <w:rsid w:val="000D2A13"/>
    <w:rsid w:val="000D5CA7"/>
    <w:rsid w:val="000E0532"/>
    <w:rsid w:val="000E0DCE"/>
    <w:rsid w:val="000E1958"/>
    <w:rsid w:val="000E73AA"/>
    <w:rsid w:val="000F0C41"/>
    <w:rsid w:val="000F4A3C"/>
    <w:rsid w:val="000F6059"/>
    <w:rsid w:val="000F6DF3"/>
    <w:rsid w:val="00101095"/>
    <w:rsid w:val="001028C6"/>
    <w:rsid w:val="001049B5"/>
    <w:rsid w:val="001052B0"/>
    <w:rsid w:val="00106FC6"/>
    <w:rsid w:val="0011000A"/>
    <w:rsid w:val="00110030"/>
    <w:rsid w:val="00110EA0"/>
    <w:rsid w:val="00111F82"/>
    <w:rsid w:val="00112E09"/>
    <w:rsid w:val="0011582A"/>
    <w:rsid w:val="00116930"/>
    <w:rsid w:val="001222EF"/>
    <w:rsid w:val="001231CA"/>
    <w:rsid w:val="00123929"/>
    <w:rsid w:val="001257DB"/>
    <w:rsid w:val="0012686E"/>
    <w:rsid w:val="00126FF7"/>
    <w:rsid w:val="00127701"/>
    <w:rsid w:val="00127E63"/>
    <w:rsid w:val="00127E65"/>
    <w:rsid w:val="0013311A"/>
    <w:rsid w:val="00133822"/>
    <w:rsid w:val="00133E08"/>
    <w:rsid w:val="00133EB4"/>
    <w:rsid w:val="001402B0"/>
    <w:rsid w:val="001416D3"/>
    <w:rsid w:val="00142DA4"/>
    <w:rsid w:val="001446F0"/>
    <w:rsid w:val="00150C7A"/>
    <w:rsid w:val="00150D0D"/>
    <w:rsid w:val="001515C3"/>
    <w:rsid w:val="00152D7C"/>
    <w:rsid w:val="001569B3"/>
    <w:rsid w:val="00160DE9"/>
    <w:rsid w:val="0016118D"/>
    <w:rsid w:val="00164D4F"/>
    <w:rsid w:val="00164D53"/>
    <w:rsid w:val="00165851"/>
    <w:rsid w:val="0016655A"/>
    <w:rsid w:val="00171B74"/>
    <w:rsid w:val="00171B78"/>
    <w:rsid w:val="00172DFD"/>
    <w:rsid w:val="0017718A"/>
    <w:rsid w:val="00177643"/>
    <w:rsid w:val="001777F7"/>
    <w:rsid w:val="00182C4F"/>
    <w:rsid w:val="001846BA"/>
    <w:rsid w:val="00184DA6"/>
    <w:rsid w:val="001860FB"/>
    <w:rsid w:val="0018631A"/>
    <w:rsid w:val="001866FD"/>
    <w:rsid w:val="00186E54"/>
    <w:rsid w:val="001870FA"/>
    <w:rsid w:val="001879CE"/>
    <w:rsid w:val="0019046F"/>
    <w:rsid w:val="0019767A"/>
    <w:rsid w:val="001A0961"/>
    <w:rsid w:val="001A30C6"/>
    <w:rsid w:val="001A602D"/>
    <w:rsid w:val="001A78B4"/>
    <w:rsid w:val="001A78BE"/>
    <w:rsid w:val="001B345D"/>
    <w:rsid w:val="001B346A"/>
    <w:rsid w:val="001B56F5"/>
    <w:rsid w:val="001B7904"/>
    <w:rsid w:val="001C176D"/>
    <w:rsid w:val="001C22FE"/>
    <w:rsid w:val="001C2A1B"/>
    <w:rsid w:val="001C37A7"/>
    <w:rsid w:val="001C4830"/>
    <w:rsid w:val="001D522C"/>
    <w:rsid w:val="001D5896"/>
    <w:rsid w:val="001D6BB2"/>
    <w:rsid w:val="001E3DE1"/>
    <w:rsid w:val="001F3A51"/>
    <w:rsid w:val="001F4C4D"/>
    <w:rsid w:val="001F5C0B"/>
    <w:rsid w:val="001F6048"/>
    <w:rsid w:val="001F74AC"/>
    <w:rsid w:val="001F7ABC"/>
    <w:rsid w:val="001F7B48"/>
    <w:rsid w:val="00200AD6"/>
    <w:rsid w:val="00205454"/>
    <w:rsid w:val="0022087A"/>
    <w:rsid w:val="002209DA"/>
    <w:rsid w:val="00220D84"/>
    <w:rsid w:val="00223670"/>
    <w:rsid w:val="00225756"/>
    <w:rsid w:val="002264B9"/>
    <w:rsid w:val="0023087F"/>
    <w:rsid w:val="00230CAF"/>
    <w:rsid w:val="00234CCC"/>
    <w:rsid w:val="00235D60"/>
    <w:rsid w:val="0024085E"/>
    <w:rsid w:val="00242A4F"/>
    <w:rsid w:val="00242EF4"/>
    <w:rsid w:val="00250993"/>
    <w:rsid w:val="0025273B"/>
    <w:rsid w:val="00254E8A"/>
    <w:rsid w:val="002567C1"/>
    <w:rsid w:val="00265E72"/>
    <w:rsid w:val="00267D78"/>
    <w:rsid w:val="0027116B"/>
    <w:rsid w:val="002759A5"/>
    <w:rsid w:val="002809CB"/>
    <w:rsid w:val="00282FDA"/>
    <w:rsid w:val="00284B48"/>
    <w:rsid w:val="00286675"/>
    <w:rsid w:val="00287165"/>
    <w:rsid w:val="00292F5E"/>
    <w:rsid w:val="00293971"/>
    <w:rsid w:val="00295614"/>
    <w:rsid w:val="002A1C4F"/>
    <w:rsid w:val="002A2134"/>
    <w:rsid w:val="002A2448"/>
    <w:rsid w:val="002A41D4"/>
    <w:rsid w:val="002A6D05"/>
    <w:rsid w:val="002B0210"/>
    <w:rsid w:val="002B280B"/>
    <w:rsid w:val="002B2E25"/>
    <w:rsid w:val="002B3047"/>
    <w:rsid w:val="002C1C43"/>
    <w:rsid w:val="002C48F2"/>
    <w:rsid w:val="002C6289"/>
    <w:rsid w:val="002C667A"/>
    <w:rsid w:val="002C6FAC"/>
    <w:rsid w:val="002D003A"/>
    <w:rsid w:val="002D0F3D"/>
    <w:rsid w:val="002D1F08"/>
    <w:rsid w:val="002D376B"/>
    <w:rsid w:val="002D643C"/>
    <w:rsid w:val="002D7B18"/>
    <w:rsid w:val="002E038E"/>
    <w:rsid w:val="002E3D3B"/>
    <w:rsid w:val="002E5586"/>
    <w:rsid w:val="002E6C2B"/>
    <w:rsid w:val="002E7CBB"/>
    <w:rsid w:val="002F0447"/>
    <w:rsid w:val="002F4392"/>
    <w:rsid w:val="002F4794"/>
    <w:rsid w:val="002F615E"/>
    <w:rsid w:val="002F637C"/>
    <w:rsid w:val="002F67BD"/>
    <w:rsid w:val="00300217"/>
    <w:rsid w:val="00300BFB"/>
    <w:rsid w:val="00301563"/>
    <w:rsid w:val="003058CB"/>
    <w:rsid w:val="00310974"/>
    <w:rsid w:val="00311A1E"/>
    <w:rsid w:val="00312BB4"/>
    <w:rsid w:val="0031506D"/>
    <w:rsid w:val="0031587E"/>
    <w:rsid w:val="0032080A"/>
    <w:rsid w:val="00320A75"/>
    <w:rsid w:val="0032379D"/>
    <w:rsid w:val="00324C66"/>
    <w:rsid w:val="003254E7"/>
    <w:rsid w:val="00326964"/>
    <w:rsid w:val="00331D1D"/>
    <w:rsid w:val="00332367"/>
    <w:rsid w:val="00332EDB"/>
    <w:rsid w:val="00333E5B"/>
    <w:rsid w:val="0033528F"/>
    <w:rsid w:val="00335973"/>
    <w:rsid w:val="00336245"/>
    <w:rsid w:val="00340294"/>
    <w:rsid w:val="00341F80"/>
    <w:rsid w:val="003425A0"/>
    <w:rsid w:val="0034427C"/>
    <w:rsid w:val="003448AC"/>
    <w:rsid w:val="00345E60"/>
    <w:rsid w:val="00346A11"/>
    <w:rsid w:val="0034736F"/>
    <w:rsid w:val="00350550"/>
    <w:rsid w:val="00351F86"/>
    <w:rsid w:val="003570C3"/>
    <w:rsid w:val="0036174F"/>
    <w:rsid w:val="00363510"/>
    <w:rsid w:val="00364DDF"/>
    <w:rsid w:val="00365B66"/>
    <w:rsid w:val="003679CE"/>
    <w:rsid w:val="00373148"/>
    <w:rsid w:val="00374969"/>
    <w:rsid w:val="003759F2"/>
    <w:rsid w:val="00375D2A"/>
    <w:rsid w:val="00375D4A"/>
    <w:rsid w:val="00377CD8"/>
    <w:rsid w:val="00382710"/>
    <w:rsid w:val="00384DDE"/>
    <w:rsid w:val="0038614F"/>
    <w:rsid w:val="00386528"/>
    <w:rsid w:val="00387329"/>
    <w:rsid w:val="00393F97"/>
    <w:rsid w:val="00394ACD"/>
    <w:rsid w:val="003955A3"/>
    <w:rsid w:val="00396E93"/>
    <w:rsid w:val="003A1208"/>
    <w:rsid w:val="003A2F6A"/>
    <w:rsid w:val="003A57D5"/>
    <w:rsid w:val="003A5A9D"/>
    <w:rsid w:val="003B05F5"/>
    <w:rsid w:val="003B0866"/>
    <w:rsid w:val="003B149B"/>
    <w:rsid w:val="003B454E"/>
    <w:rsid w:val="003B4DD6"/>
    <w:rsid w:val="003B71E9"/>
    <w:rsid w:val="003C387A"/>
    <w:rsid w:val="003C7C6B"/>
    <w:rsid w:val="003D6249"/>
    <w:rsid w:val="003E41DA"/>
    <w:rsid w:val="003F0B7C"/>
    <w:rsid w:val="003F0D8A"/>
    <w:rsid w:val="003F1902"/>
    <w:rsid w:val="003F6A3C"/>
    <w:rsid w:val="004014A8"/>
    <w:rsid w:val="00401BCE"/>
    <w:rsid w:val="004038B4"/>
    <w:rsid w:val="00403FBB"/>
    <w:rsid w:val="00406234"/>
    <w:rsid w:val="00415AB8"/>
    <w:rsid w:val="00416C46"/>
    <w:rsid w:val="0042029C"/>
    <w:rsid w:val="00420584"/>
    <w:rsid w:val="00422B7C"/>
    <w:rsid w:val="00423DB4"/>
    <w:rsid w:val="0042468A"/>
    <w:rsid w:val="00425D04"/>
    <w:rsid w:val="0044490C"/>
    <w:rsid w:val="00445132"/>
    <w:rsid w:val="0044526A"/>
    <w:rsid w:val="004453F7"/>
    <w:rsid w:val="00445446"/>
    <w:rsid w:val="00451762"/>
    <w:rsid w:val="00453E23"/>
    <w:rsid w:val="004544A8"/>
    <w:rsid w:val="00455D8F"/>
    <w:rsid w:val="004573D2"/>
    <w:rsid w:val="0046518A"/>
    <w:rsid w:val="00465BB4"/>
    <w:rsid w:val="00466BC2"/>
    <w:rsid w:val="004671C8"/>
    <w:rsid w:val="00467D92"/>
    <w:rsid w:val="00470B36"/>
    <w:rsid w:val="00470E75"/>
    <w:rsid w:val="0047117A"/>
    <w:rsid w:val="00473221"/>
    <w:rsid w:val="00480918"/>
    <w:rsid w:val="00481BFC"/>
    <w:rsid w:val="004827EF"/>
    <w:rsid w:val="004863B4"/>
    <w:rsid w:val="004905CD"/>
    <w:rsid w:val="004919B2"/>
    <w:rsid w:val="00491AF2"/>
    <w:rsid w:val="00491D24"/>
    <w:rsid w:val="00492450"/>
    <w:rsid w:val="004951EA"/>
    <w:rsid w:val="0049567F"/>
    <w:rsid w:val="00495E4B"/>
    <w:rsid w:val="004A19D1"/>
    <w:rsid w:val="004A4E14"/>
    <w:rsid w:val="004A6B7D"/>
    <w:rsid w:val="004A7DF5"/>
    <w:rsid w:val="004B0FA2"/>
    <w:rsid w:val="004B4CB0"/>
    <w:rsid w:val="004B52E3"/>
    <w:rsid w:val="004B5CDF"/>
    <w:rsid w:val="004B7192"/>
    <w:rsid w:val="004B7988"/>
    <w:rsid w:val="004B7C50"/>
    <w:rsid w:val="004C0BC9"/>
    <w:rsid w:val="004C15E6"/>
    <w:rsid w:val="004C3763"/>
    <w:rsid w:val="004D2C8B"/>
    <w:rsid w:val="004D3E4A"/>
    <w:rsid w:val="004D531D"/>
    <w:rsid w:val="004D7993"/>
    <w:rsid w:val="004E08B2"/>
    <w:rsid w:val="004E7CAC"/>
    <w:rsid w:val="004F59B9"/>
    <w:rsid w:val="004F5A02"/>
    <w:rsid w:val="004F7170"/>
    <w:rsid w:val="00502C22"/>
    <w:rsid w:val="00506B72"/>
    <w:rsid w:val="00507D38"/>
    <w:rsid w:val="00512446"/>
    <w:rsid w:val="00514DAC"/>
    <w:rsid w:val="005231E9"/>
    <w:rsid w:val="00523BE4"/>
    <w:rsid w:val="0052446A"/>
    <w:rsid w:val="005279C5"/>
    <w:rsid w:val="00536578"/>
    <w:rsid w:val="00536944"/>
    <w:rsid w:val="00540DE8"/>
    <w:rsid w:val="005427EE"/>
    <w:rsid w:val="00543A30"/>
    <w:rsid w:val="00547D8E"/>
    <w:rsid w:val="00550210"/>
    <w:rsid w:val="00555E7C"/>
    <w:rsid w:val="00557CD3"/>
    <w:rsid w:val="0056210A"/>
    <w:rsid w:val="00562AA3"/>
    <w:rsid w:val="00563DBB"/>
    <w:rsid w:val="0056475F"/>
    <w:rsid w:val="00564F80"/>
    <w:rsid w:val="005676D1"/>
    <w:rsid w:val="00567F1A"/>
    <w:rsid w:val="00570CDB"/>
    <w:rsid w:val="005746B9"/>
    <w:rsid w:val="00574D2C"/>
    <w:rsid w:val="00576AE1"/>
    <w:rsid w:val="00577359"/>
    <w:rsid w:val="0058055C"/>
    <w:rsid w:val="00580CF6"/>
    <w:rsid w:val="0058216E"/>
    <w:rsid w:val="00582BAA"/>
    <w:rsid w:val="00587144"/>
    <w:rsid w:val="0059035E"/>
    <w:rsid w:val="005936D9"/>
    <w:rsid w:val="005964BD"/>
    <w:rsid w:val="00597BF9"/>
    <w:rsid w:val="005A2890"/>
    <w:rsid w:val="005B5772"/>
    <w:rsid w:val="005B5EE3"/>
    <w:rsid w:val="005B6004"/>
    <w:rsid w:val="005B748C"/>
    <w:rsid w:val="005B7601"/>
    <w:rsid w:val="005C021D"/>
    <w:rsid w:val="005C0B03"/>
    <w:rsid w:val="005C7DB6"/>
    <w:rsid w:val="005D224E"/>
    <w:rsid w:val="005D3F46"/>
    <w:rsid w:val="005D4385"/>
    <w:rsid w:val="005D4DD2"/>
    <w:rsid w:val="005E0B6F"/>
    <w:rsid w:val="005E33E8"/>
    <w:rsid w:val="005F1BF2"/>
    <w:rsid w:val="005F2342"/>
    <w:rsid w:val="005F3977"/>
    <w:rsid w:val="005F5ABE"/>
    <w:rsid w:val="006008A7"/>
    <w:rsid w:val="0060285E"/>
    <w:rsid w:val="00605B9C"/>
    <w:rsid w:val="006076E1"/>
    <w:rsid w:val="00611949"/>
    <w:rsid w:val="00611CCA"/>
    <w:rsid w:val="00620ACD"/>
    <w:rsid w:val="0062331B"/>
    <w:rsid w:val="006237FF"/>
    <w:rsid w:val="006254F8"/>
    <w:rsid w:val="00626A33"/>
    <w:rsid w:val="00627F71"/>
    <w:rsid w:val="00631357"/>
    <w:rsid w:val="006317A3"/>
    <w:rsid w:val="00632388"/>
    <w:rsid w:val="0063323D"/>
    <w:rsid w:val="0063561D"/>
    <w:rsid w:val="00635DAE"/>
    <w:rsid w:val="00637C3D"/>
    <w:rsid w:val="0064073E"/>
    <w:rsid w:val="00640767"/>
    <w:rsid w:val="00641B92"/>
    <w:rsid w:val="006509AB"/>
    <w:rsid w:val="0065127C"/>
    <w:rsid w:val="00651E8F"/>
    <w:rsid w:val="00652CF4"/>
    <w:rsid w:val="006530D0"/>
    <w:rsid w:val="00653BA1"/>
    <w:rsid w:val="00655000"/>
    <w:rsid w:val="00661182"/>
    <w:rsid w:val="00664365"/>
    <w:rsid w:val="0066447E"/>
    <w:rsid w:val="0066499E"/>
    <w:rsid w:val="00664B0E"/>
    <w:rsid w:val="0066500E"/>
    <w:rsid w:val="00665437"/>
    <w:rsid w:val="006659F4"/>
    <w:rsid w:val="00673F8C"/>
    <w:rsid w:val="00676213"/>
    <w:rsid w:val="00676733"/>
    <w:rsid w:val="00676984"/>
    <w:rsid w:val="00680AD6"/>
    <w:rsid w:val="006829F1"/>
    <w:rsid w:val="00682BFE"/>
    <w:rsid w:val="0069043A"/>
    <w:rsid w:val="006909DD"/>
    <w:rsid w:val="0069126B"/>
    <w:rsid w:val="006933AA"/>
    <w:rsid w:val="006937FC"/>
    <w:rsid w:val="00694DE5"/>
    <w:rsid w:val="00694F2A"/>
    <w:rsid w:val="006951A8"/>
    <w:rsid w:val="006A4B86"/>
    <w:rsid w:val="006A7217"/>
    <w:rsid w:val="006B068D"/>
    <w:rsid w:val="006B2C81"/>
    <w:rsid w:val="006B3201"/>
    <w:rsid w:val="006C1EAC"/>
    <w:rsid w:val="006C6539"/>
    <w:rsid w:val="006C6F5A"/>
    <w:rsid w:val="006D0AEF"/>
    <w:rsid w:val="006D15E3"/>
    <w:rsid w:val="006D2BDB"/>
    <w:rsid w:val="006D3A4E"/>
    <w:rsid w:val="006E027E"/>
    <w:rsid w:val="006E39DC"/>
    <w:rsid w:val="006E4470"/>
    <w:rsid w:val="006E6150"/>
    <w:rsid w:val="006F0487"/>
    <w:rsid w:val="006F0640"/>
    <w:rsid w:val="006F1BAB"/>
    <w:rsid w:val="006F5778"/>
    <w:rsid w:val="006F5A97"/>
    <w:rsid w:val="006F5EE2"/>
    <w:rsid w:val="00701D23"/>
    <w:rsid w:val="00703824"/>
    <w:rsid w:val="00703E56"/>
    <w:rsid w:val="00705792"/>
    <w:rsid w:val="00712B6F"/>
    <w:rsid w:val="00712DEC"/>
    <w:rsid w:val="00715C33"/>
    <w:rsid w:val="00716725"/>
    <w:rsid w:val="00716EF2"/>
    <w:rsid w:val="00716F28"/>
    <w:rsid w:val="00717125"/>
    <w:rsid w:val="00717128"/>
    <w:rsid w:val="00717739"/>
    <w:rsid w:val="007216F8"/>
    <w:rsid w:val="0072325A"/>
    <w:rsid w:val="00724862"/>
    <w:rsid w:val="0072650A"/>
    <w:rsid w:val="00727128"/>
    <w:rsid w:val="00735BD1"/>
    <w:rsid w:val="00736185"/>
    <w:rsid w:val="00737220"/>
    <w:rsid w:val="00740753"/>
    <w:rsid w:val="00740914"/>
    <w:rsid w:val="007414D6"/>
    <w:rsid w:val="00741C98"/>
    <w:rsid w:val="00742781"/>
    <w:rsid w:val="00743B48"/>
    <w:rsid w:val="00743EFA"/>
    <w:rsid w:val="007460D3"/>
    <w:rsid w:val="00753179"/>
    <w:rsid w:val="0075355A"/>
    <w:rsid w:val="00754769"/>
    <w:rsid w:val="00754C39"/>
    <w:rsid w:val="0075668C"/>
    <w:rsid w:val="00760AC1"/>
    <w:rsid w:val="007614DC"/>
    <w:rsid w:val="007615E6"/>
    <w:rsid w:val="00767420"/>
    <w:rsid w:val="00770368"/>
    <w:rsid w:val="00770456"/>
    <w:rsid w:val="007747BF"/>
    <w:rsid w:val="00776753"/>
    <w:rsid w:val="00782C0A"/>
    <w:rsid w:val="007874AE"/>
    <w:rsid w:val="00793FA6"/>
    <w:rsid w:val="00796998"/>
    <w:rsid w:val="00796C00"/>
    <w:rsid w:val="00797FD8"/>
    <w:rsid w:val="007A0825"/>
    <w:rsid w:val="007A1CBD"/>
    <w:rsid w:val="007A3DE3"/>
    <w:rsid w:val="007A5EEA"/>
    <w:rsid w:val="007A7EA2"/>
    <w:rsid w:val="007B4260"/>
    <w:rsid w:val="007B482D"/>
    <w:rsid w:val="007B7328"/>
    <w:rsid w:val="007C015F"/>
    <w:rsid w:val="007C5682"/>
    <w:rsid w:val="007D4899"/>
    <w:rsid w:val="007D5C11"/>
    <w:rsid w:val="007D6EF0"/>
    <w:rsid w:val="007E0D8B"/>
    <w:rsid w:val="007E5AB2"/>
    <w:rsid w:val="007E7F10"/>
    <w:rsid w:val="007F35CE"/>
    <w:rsid w:val="007F3A72"/>
    <w:rsid w:val="007F402F"/>
    <w:rsid w:val="007F44A0"/>
    <w:rsid w:val="007F5580"/>
    <w:rsid w:val="008012C7"/>
    <w:rsid w:val="00801D91"/>
    <w:rsid w:val="008063E1"/>
    <w:rsid w:val="008142BE"/>
    <w:rsid w:val="00815F54"/>
    <w:rsid w:val="00816FAD"/>
    <w:rsid w:val="008230CC"/>
    <w:rsid w:val="00824A74"/>
    <w:rsid w:val="00824C39"/>
    <w:rsid w:val="00827AD1"/>
    <w:rsid w:val="00833F3C"/>
    <w:rsid w:val="008379BF"/>
    <w:rsid w:val="00837A37"/>
    <w:rsid w:val="00841B14"/>
    <w:rsid w:val="00841F5A"/>
    <w:rsid w:val="008445D5"/>
    <w:rsid w:val="008449CB"/>
    <w:rsid w:val="00846E59"/>
    <w:rsid w:val="00851E16"/>
    <w:rsid w:val="00857AE5"/>
    <w:rsid w:val="00861DED"/>
    <w:rsid w:val="00863A56"/>
    <w:rsid w:val="008644CE"/>
    <w:rsid w:val="008651E5"/>
    <w:rsid w:val="00870F91"/>
    <w:rsid w:val="0087265F"/>
    <w:rsid w:val="00881361"/>
    <w:rsid w:val="0088184D"/>
    <w:rsid w:val="00881919"/>
    <w:rsid w:val="008822FD"/>
    <w:rsid w:val="0088627F"/>
    <w:rsid w:val="008865EA"/>
    <w:rsid w:val="00887851"/>
    <w:rsid w:val="008901F8"/>
    <w:rsid w:val="00894D03"/>
    <w:rsid w:val="00895FED"/>
    <w:rsid w:val="0089638E"/>
    <w:rsid w:val="008A326B"/>
    <w:rsid w:val="008A3567"/>
    <w:rsid w:val="008A6D9B"/>
    <w:rsid w:val="008B1035"/>
    <w:rsid w:val="008B1651"/>
    <w:rsid w:val="008B311F"/>
    <w:rsid w:val="008B47C6"/>
    <w:rsid w:val="008B5FF6"/>
    <w:rsid w:val="008B6060"/>
    <w:rsid w:val="008C2E89"/>
    <w:rsid w:val="008C553A"/>
    <w:rsid w:val="008C56D3"/>
    <w:rsid w:val="008C7934"/>
    <w:rsid w:val="008D2042"/>
    <w:rsid w:val="008D2682"/>
    <w:rsid w:val="008D275B"/>
    <w:rsid w:val="008D536E"/>
    <w:rsid w:val="008D61FE"/>
    <w:rsid w:val="008D6591"/>
    <w:rsid w:val="008D7015"/>
    <w:rsid w:val="008E4984"/>
    <w:rsid w:val="008E4FD3"/>
    <w:rsid w:val="008F0BDC"/>
    <w:rsid w:val="008F1B39"/>
    <w:rsid w:val="008F4CFF"/>
    <w:rsid w:val="008F6CED"/>
    <w:rsid w:val="008F73AE"/>
    <w:rsid w:val="008F76A1"/>
    <w:rsid w:val="008F7B7F"/>
    <w:rsid w:val="00902208"/>
    <w:rsid w:val="00903567"/>
    <w:rsid w:val="009042C5"/>
    <w:rsid w:val="00904D69"/>
    <w:rsid w:val="009060F6"/>
    <w:rsid w:val="00907E50"/>
    <w:rsid w:val="009120F7"/>
    <w:rsid w:val="00912FCD"/>
    <w:rsid w:val="009176C6"/>
    <w:rsid w:val="00917AC2"/>
    <w:rsid w:val="0092012E"/>
    <w:rsid w:val="009202EA"/>
    <w:rsid w:val="00921458"/>
    <w:rsid w:val="00922457"/>
    <w:rsid w:val="009235C8"/>
    <w:rsid w:val="009244C7"/>
    <w:rsid w:val="009252C4"/>
    <w:rsid w:val="00925596"/>
    <w:rsid w:val="00926BFA"/>
    <w:rsid w:val="00930DAC"/>
    <w:rsid w:val="00934F23"/>
    <w:rsid w:val="00936A2F"/>
    <w:rsid w:val="00937838"/>
    <w:rsid w:val="00946A8D"/>
    <w:rsid w:val="00947A44"/>
    <w:rsid w:val="00950270"/>
    <w:rsid w:val="00952E63"/>
    <w:rsid w:val="00953256"/>
    <w:rsid w:val="0095354D"/>
    <w:rsid w:val="00953CC8"/>
    <w:rsid w:val="00957928"/>
    <w:rsid w:val="00962656"/>
    <w:rsid w:val="00971D39"/>
    <w:rsid w:val="0097248E"/>
    <w:rsid w:val="00972D3C"/>
    <w:rsid w:val="00973F17"/>
    <w:rsid w:val="00974922"/>
    <w:rsid w:val="00974D6C"/>
    <w:rsid w:val="00977F7F"/>
    <w:rsid w:val="00982513"/>
    <w:rsid w:val="00983A84"/>
    <w:rsid w:val="00985CA1"/>
    <w:rsid w:val="00986424"/>
    <w:rsid w:val="009864C2"/>
    <w:rsid w:val="009868F5"/>
    <w:rsid w:val="00991058"/>
    <w:rsid w:val="00991708"/>
    <w:rsid w:val="0099353D"/>
    <w:rsid w:val="00994217"/>
    <w:rsid w:val="00994CA8"/>
    <w:rsid w:val="00994E9C"/>
    <w:rsid w:val="009966FF"/>
    <w:rsid w:val="009A2930"/>
    <w:rsid w:val="009A6802"/>
    <w:rsid w:val="009A79D2"/>
    <w:rsid w:val="009B0158"/>
    <w:rsid w:val="009B11D8"/>
    <w:rsid w:val="009B346D"/>
    <w:rsid w:val="009B6C02"/>
    <w:rsid w:val="009B72DD"/>
    <w:rsid w:val="009C06A6"/>
    <w:rsid w:val="009C096A"/>
    <w:rsid w:val="009C0AC2"/>
    <w:rsid w:val="009C2C2A"/>
    <w:rsid w:val="009C3828"/>
    <w:rsid w:val="009C5E89"/>
    <w:rsid w:val="009D01E4"/>
    <w:rsid w:val="009D2408"/>
    <w:rsid w:val="009D7A3E"/>
    <w:rsid w:val="009E160D"/>
    <w:rsid w:val="009E25CF"/>
    <w:rsid w:val="009E5E05"/>
    <w:rsid w:val="009E68A9"/>
    <w:rsid w:val="009E7318"/>
    <w:rsid w:val="009E7DA3"/>
    <w:rsid w:val="009F287B"/>
    <w:rsid w:val="009F61FC"/>
    <w:rsid w:val="00A01CC6"/>
    <w:rsid w:val="00A02E77"/>
    <w:rsid w:val="00A0339D"/>
    <w:rsid w:val="00A04E81"/>
    <w:rsid w:val="00A074A6"/>
    <w:rsid w:val="00A11AAF"/>
    <w:rsid w:val="00A1587C"/>
    <w:rsid w:val="00A16339"/>
    <w:rsid w:val="00A16C04"/>
    <w:rsid w:val="00A17AF1"/>
    <w:rsid w:val="00A22D33"/>
    <w:rsid w:val="00A27A71"/>
    <w:rsid w:val="00A318FA"/>
    <w:rsid w:val="00A31DC8"/>
    <w:rsid w:val="00A32178"/>
    <w:rsid w:val="00A32BCA"/>
    <w:rsid w:val="00A32BD7"/>
    <w:rsid w:val="00A33346"/>
    <w:rsid w:val="00A348E0"/>
    <w:rsid w:val="00A35771"/>
    <w:rsid w:val="00A3599B"/>
    <w:rsid w:val="00A4350C"/>
    <w:rsid w:val="00A43959"/>
    <w:rsid w:val="00A4695B"/>
    <w:rsid w:val="00A46C06"/>
    <w:rsid w:val="00A475FB"/>
    <w:rsid w:val="00A4763E"/>
    <w:rsid w:val="00A5192A"/>
    <w:rsid w:val="00A532FE"/>
    <w:rsid w:val="00A54FAA"/>
    <w:rsid w:val="00A57AA3"/>
    <w:rsid w:val="00A57DA7"/>
    <w:rsid w:val="00A60E7E"/>
    <w:rsid w:val="00A61C6A"/>
    <w:rsid w:val="00A63975"/>
    <w:rsid w:val="00A66DC3"/>
    <w:rsid w:val="00A675EF"/>
    <w:rsid w:val="00A70FA6"/>
    <w:rsid w:val="00A74208"/>
    <w:rsid w:val="00A770F2"/>
    <w:rsid w:val="00A77957"/>
    <w:rsid w:val="00A861CA"/>
    <w:rsid w:val="00A86796"/>
    <w:rsid w:val="00A8702D"/>
    <w:rsid w:val="00A9091E"/>
    <w:rsid w:val="00AA2E16"/>
    <w:rsid w:val="00AA3574"/>
    <w:rsid w:val="00AA3D2E"/>
    <w:rsid w:val="00AA5077"/>
    <w:rsid w:val="00AB09D0"/>
    <w:rsid w:val="00AB237C"/>
    <w:rsid w:val="00AC0233"/>
    <w:rsid w:val="00AC7162"/>
    <w:rsid w:val="00AD03B2"/>
    <w:rsid w:val="00AD5958"/>
    <w:rsid w:val="00AD6848"/>
    <w:rsid w:val="00AF3443"/>
    <w:rsid w:val="00AF3B30"/>
    <w:rsid w:val="00AF3C3B"/>
    <w:rsid w:val="00AF3EA9"/>
    <w:rsid w:val="00B000FD"/>
    <w:rsid w:val="00B025B1"/>
    <w:rsid w:val="00B03141"/>
    <w:rsid w:val="00B042EC"/>
    <w:rsid w:val="00B04FBC"/>
    <w:rsid w:val="00B06D8A"/>
    <w:rsid w:val="00B07D01"/>
    <w:rsid w:val="00B10E3E"/>
    <w:rsid w:val="00B14CFE"/>
    <w:rsid w:val="00B15E78"/>
    <w:rsid w:val="00B168A1"/>
    <w:rsid w:val="00B20625"/>
    <w:rsid w:val="00B207A6"/>
    <w:rsid w:val="00B225AE"/>
    <w:rsid w:val="00B23D8E"/>
    <w:rsid w:val="00B248E3"/>
    <w:rsid w:val="00B2519A"/>
    <w:rsid w:val="00B3094B"/>
    <w:rsid w:val="00B331E5"/>
    <w:rsid w:val="00B34450"/>
    <w:rsid w:val="00B34883"/>
    <w:rsid w:val="00B358E6"/>
    <w:rsid w:val="00B37B48"/>
    <w:rsid w:val="00B473EC"/>
    <w:rsid w:val="00B475DC"/>
    <w:rsid w:val="00B47FFA"/>
    <w:rsid w:val="00B52315"/>
    <w:rsid w:val="00B53815"/>
    <w:rsid w:val="00B53B6B"/>
    <w:rsid w:val="00B56660"/>
    <w:rsid w:val="00B56E3A"/>
    <w:rsid w:val="00B61C30"/>
    <w:rsid w:val="00B652BF"/>
    <w:rsid w:val="00B66555"/>
    <w:rsid w:val="00B674A5"/>
    <w:rsid w:val="00B70C36"/>
    <w:rsid w:val="00B7322E"/>
    <w:rsid w:val="00B739CF"/>
    <w:rsid w:val="00B740B5"/>
    <w:rsid w:val="00B751D4"/>
    <w:rsid w:val="00B75AC3"/>
    <w:rsid w:val="00B77D47"/>
    <w:rsid w:val="00B81010"/>
    <w:rsid w:val="00B82146"/>
    <w:rsid w:val="00B83317"/>
    <w:rsid w:val="00B83AFD"/>
    <w:rsid w:val="00B9183A"/>
    <w:rsid w:val="00B9621C"/>
    <w:rsid w:val="00B97FE9"/>
    <w:rsid w:val="00BA23BB"/>
    <w:rsid w:val="00BA43E7"/>
    <w:rsid w:val="00BA4B8F"/>
    <w:rsid w:val="00BA6B06"/>
    <w:rsid w:val="00BA6F14"/>
    <w:rsid w:val="00BB0172"/>
    <w:rsid w:val="00BB14E8"/>
    <w:rsid w:val="00BB22E9"/>
    <w:rsid w:val="00BB4E09"/>
    <w:rsid w:val="00BB73ED"/>
    <w:rsid w:val="00BB750A"/>
    <w:rsid w:val="00BC0091"/>
    <w:rsid w:val="00BC12A7"/>
    <w:rsid w:val="00BC440C"/>
    <w:rsid w:val="00BC4461"/>
    <w:rsid w:val="00BC5E1C"/>
    <w:rsid w:val="00BD2DC9"/>
    <w:rsid w:val="00BE03EE"/>
    <w:rsid w:val="00BE4B57"/>
    <w:rsid w:val="00BE4DDF"/>
    <w:rsid w:val="00BE5EE4"/>
    <w:rsid w:val="00BE610D"/>
    <w:rsid w:val="00BE64FB"/>
    <w:rsid w:val="00BF12D5"/>
    <w:rsid w:val="00BF1CE5"/>
    <w:rsid w:val="00BF1FA5"/>
    <w:rsid w:val="00BF3B4A"/>
    <w:rsid w:val="00BF7864"/>
    <w:rsid w:val="00BF7A40"/>
    <w:rsid w:val="00C00472"/>
    <w:rsid w:val="00C00645"/>
    <w:rsid w:val="00C03B9E"/>
    <w:rsid w:val="00C03C6C"/>
    <w:rsid w:val="00C07EC9"/>
    <w:rsid w:val="00C12234"/>
    <w:rsid w:val="00C125AD"/>
    <w:rsid w:val="00C1370B"/>
    <w:rsid w:val="00C14286"/>
    <w:rsid w:val="00C1442A"/>
    <w:rsid w:val="00C16015"/>
    <w:rsid w:val="00C20199"/>
    <w:rsid w:val="00C20466"/>
    <w:rsid w:val="00C20C87"/>
    <w:rsid w:val="00C21768"/>
    <w:rsid w:val="00C2538F"/>
    <w:rsid w:val="00C273B1"/>
    <w:rsid w:val="00C27921"/>
    <w:rsid w:val="00C27CB7"/>
    <w:rsid w:val="00C3012D"/>
    <w:rsid w:val="00C325C9"/>
    <w:rsid w:val="00C327C8"/>
    <w:rsid w:val="00C32F22"/>
    <w:rsid w:val="00C34C02"/>
    <w:rsid w:val="00C34F67"/>
    <w:rsid w:val="00C3598B"/>
    <w:rsid w:val="00C36453"/>
    <w:rsid w:val="00C36511"/>
    <w:rsid w:val="00C43541"/>
    <w:rsid w:val="00C4743A"/>
    <w:rsid w:val="00C47B31"/>
    <w:rsid w:val="00C533B4"/>
    <w:rsid w:val="00C535B3"/>
    <w:rsid w:val="00C577A5"/>
    <w:rsid w:val="00C60CBA"/>
    <w:rsid w:val="00C626B0"/>
    <w:rsid w:val="00C636BD"/>
    <w:rsid w:val="00C66C5D"/>
    <w:rsid w:val="00C727EA"/>
    <w:rsid w:val="00C76068"/>
    <w:rsid w:val="00C820A1"/>
    <w:rsid w:val="00C90828"/>
    <w:rsid w:val="00C95424"/>
    <w:rsid w:val="00C965DB"/>
    <w:rsid w:val="00C96AEA"/>
    <w:rsid w:val="00CA00FE"/>
    <w:rsid w:val="00CA393D"/>
    <w:rsid w:val="00CA3BBD"/>
    <w:rsid w:val="00CA5455"/>
    <w:rsid w:val="00CA5CED"/>
    <w:rsid w:val="00CA72C4"/>
    <w:rsid w:val="00CB2197"/>
    <w:rsid w:val="00CB5BC9"/>
    <w:rsid w:val="00CB609E"/>
    <w:rsid w:val="00CB70D5"/>
    <w:rsid w:val="00CB787B"/>
    <w:rsid w:val="00CC0462"/>
    <w:rsid w:val="00CC0C0E"/>
    <w:rsid w:val="00CC32B0"/>
    <w:rsid w:val="00CC640A"/>
    <w:rsid w:val="00CD3C1E"/>
    <w:rsid w:val="00CD60D9"/>
    <w:rsid w:val="00CD691A"/>
    <w:rsid w:val="00CD788E"/>
    <w:rsid w:val="00CE0B8E"/>
    <w:rsid w:val="00CE27A1"/>
    <w:rsid w:val="00CE28E9"/>
    <w:rsid w:val="00CE2B55"/>
    <w:rsid w:val="00CF38B1"/>
    <w:rsid w:val="00CF6300"/>
    <w:rsid w:val="00CF7AC8"/>
    <w:rsid w:val="00D02ECC"/>
    <w:rsid w:val="00D03218"/>
    <w:rsid w:val="00D0431B"/>
    <w:rsid w:val="00D054A5"/>
    <w:rsid w:val="00D07576"/>
    <w:rsid w:val="00D078E2"/>
    <w:rsid w:val="00D10C9E"/>
    <w:rsid w:val="00D125EA"/>
    <w:rsid w:val="00D152C7"/>
    <w:rsid w:val="00D17462"/>
    <w:rsid w:val="00D21A0E"/>
    <w:rsid w:val="00D26DF8"/>
    <w:rsid w:val="00D305F2"/>
    <w:rsid w:val="00D30B87"/>
    <w:rsid w:val="00D31E66"/>
    <w:rsid w:val="00D31F14"/>
    <w:rsid w:val="00D33F19"/>
    <w:rsid w:val="00D343C5"/>
    <w:rsid w:val="00D35A1F"/>
    <w:rsid w:val="00D35DAC"/>
    <w:rsid w:val="00D368B9"/>
    <w:rsid w:val="00D37DE3"/>
    <w:rsid w:val="00D52143"/>
    <w:rsid w:val="00D53134"/>
    <w:rsid w:val="00D60E52"/>
    <w:rsid w:val="00D6119F"/>
    <w:rsid w:val="00D62FFC"/>
    <w:rsid w:val="00D635BE"/>
    <w:rsid w:val="00D64333"/>
    <w:rsid w:val="00D64DCB"/>
    <w:rsid w:val="00D678FF"/>
    <w:rsid w:val="00D67F72"/>
    <w:rsid w:val="00D71820"/>
    <w:rsid w:val="00D748B5"/>
    <w:rsid w:val="00D75E31"/>
    <w:rsid w:val="00D75E35"/>
    <w:rsid w:val="00D83652"/>
    <w:rsid w:val="00D838A0"/>
    <w:rsid w:val="00D8399F"/>
    <w:rsid w:val="00D875EC"/>
    <w:rsid w:val="00D876DF"/>
    <w:rsid w:val="00D909F5"/>
    <w:rsid w:val="00D90E60"/>
    <w:rsid w:val="00D92D84"/>
    <w:rsid w:val="00D94F57"/>
    <w:rsid w:val="00D976B3"/>
    <w:rsid w:val="00DA7560"/>
    <w:rsid w:val="00DB10B8"/>
    <w:rsid w:val="00DB31A5"/>
    <w:rsid w:val="00DC1C5C"/>
    <w:rsid w:val="00DC2F2E"/>
    <w:rsid w:val="00DC628D"/>
    <w:rsid w:val="00DC7F9F"/>
    <w:rsid w:val="00DD0003"/>
    <w:rsid w:val="00DD31A0"/>
    <w:rsid w:val="00DD3F04"/>
    <w:rsid w:val="00DD5F5C"/>
    <w:rsid w:val="00DD6EB0"/>
    <w:rsid w:val="00DE0A9E"/>
    <w:rsid w:val="00DE1A1B"/>
    <w:rsid w:val="00DE49B8"/>
    <w:rsid w:val="00DE5908"/>
    <w:rsid w:val="00DE6CA0"/>
    <w:rsid w:val="00DF0083"/>
    <w:rsid w:val="00DF08EA"/>
    <w:rsid w:val="00DF188B"/>
    <w:rsid w:val="00DF5348"/>
    <w:rsid w:val="00DF61D0"/>
    <w:rsid w:val="00E02674"/>
    <w:rsid w:val="00E02EF7"/>
    <w:rsid w:val="00E10792"/>
    <w:rsid w:val="00E11A3D"/>
    <w:rsid w:val="00E11FE4"/>
    <w:rsid w:val="00E14516"/>
    <w:rsid w:val="00E17036"/>
    <w:rsid w:val="00E17D94"/>
    <w:rsid w:val="00E20088"/>
    <w:rsid w:val="00E20F33"/>
    <w:rsid w:val="00E22A08"/>
    <w:rsid w:val="00E24547"/>
    <w:rsid w:val="00E2548B"/>
    <w:rsid w:val="00E25520"/>
    <w:rsid w:val="00E2666B"/>
    <w:rsid w:val="00E315E9"/>
    <w:rsid w:val="00E33498"/>
    <w:rsid w:val="00E350EC"/>
    <w:rsid w:val="00E35E4B"/>
    <w:rsid w:val="00E40E71"/>
    <w:rsid w:val="00E44C91"/>
    <w:rsid w:val="00E46FAF"/>
    <w:rsid w:val="00E534F8"/>
    <w:rsid w:val="00E53C83"/>
    <w:rsid w:val="00E55240"/>
    <w:rsid w:val="00E60B4F"/>
    <w:rsid w:val="00E619BE"/>
    <w:rsid w:val="00E61D2E"/>
    <w:rsid w:val="00E61EDC"/>
    <w:rsid w:val="00E6318B"/>
    <w:rsid w:val="00E641A2"/>
    <w:rsid w:val="00E753A7"/>
    <w:rsid w:val="00E75E60"/>
    <w:rsid w:val="00E81468"/>
    <w:rsid w:val="00E91812"/>
    <w:rsid w:val="00E93890"/>
    <w:rsid w:val="00E97813"/>
    <w:rsid w:val="00EA22E0"/>
    <w:rsid w:val="00EA2982"/>
    <w:rsid w:val="00EA3D27"/>
    <w:rsid w:val="00EB528F"/>
    <w:rsid w:val="00EC3209"/>
    <w:rsid w:val="00ED622B"/>
    <w:rsid w:val="00EE04DA"/>
    <w:rsid w:val="00EE5CD1"/>
    <w:rsid w:val="00EE72B5"/>
    <w:rsid w:val="00EF25F1"/>
    <w:rsid w:val="00EF5F54"/>
    <w:rsid w:val="00EF7412"/>
    <w:rsid w:val="00EF7BFF"/>
    <w:rsid w:val="00F0699A"/>
    <w:rsid w:val="00F1204A"/>
    <w:rsid w:val="00F22B50"/>
    <w:rsid w:val="00F262BD"/>
    <w:rsid w:val="00F26838"/>
    <w:rsid w:val="00F26B3A"/>
    <w:rsid w:val="00F3740B"/>
    <w:rsid w:val="00F37EE4"/>
    <w:rsid w:val="00F42B59"/>
    <w:rsid w:val="00F51BA1"/>
    <w:rsid w:val="00F53D52"/>
    <w:rsid w:val="00F56799"/>
    <w:rsid w:val="00F577E3"/>
    <w:rsid w:val="00F61A69"/>
    <w:rsid w:val="00F64642"/>
    <w:rsid w:val="00F67F4F"/>
    <w:rsid w:val="00F7187B"/>
    <w:rsid w:val="00F72ACD"/>
    <w:rsid w:val="00F72B75"/>
    <w:rsid w:val="00F73069"/>
    <w:rsid w:val="00F75390"/>
    <w:rsid w:val="00F75F1C"/>
    <w:rsid w:val="00F80B81"/>
    <w:rsid w:val="00F8116A"/>
    <w:rsid w:val="00F847F7"/>
    <w:rsid w:val="00F848DC"/>
    <w:rsid w:val="00F85360"/>
    <w:rsid w:val="00F91EC6"/>
    <w:rsid w:val="00F9337D"/>
    <w:rsid w:val="00F943ED"/>
    <w:rsid w:val="00FA3452"/>
    <w:rsid w:val="00FA482C"/>
    <w:rsid w:val="00FA5CFC"/>
    <w:rsid w:val="00FA5F90"/>
    <w:rsid w:val="00FA6961"/>
    <w:rsid w:val="00FA6EF1"/>
    <w:rsid w:val="00FB3169"/>
    <w:rsid w:val="00FB4F61"/>
    <w:rsid w:val="00FB7476"/>
    <w:rsid w:val="00FC15D7"/>
    <w:rsid w:val="00FC1649"/>
    <w:rsid w:val="00FC417D"/>
    <w:rsid w:val="00FD4A66"/>
    <w:rsid w:val="00FD51D4"/>
    <w:rsid w:val="00FD5521"/>
    <w:rsid w:val="00FE19BA"/>
    <w:rsid w:val="00FE2910"/>
    <w:rsid w:val="00FE4BAC"/>
    <w:rsid w:val="00FE6C78"/>
    <w:rsid w:val="00FF38CF"/>
    <w:rsid w:val="00FF44F1"/>
    <w:rsid w:val="00FF48E5"/>
    <w:rsid w:val="08183C31"/>
    <w:rsid w:val="0DBB1C4D"/>
    <w:rsid w:val="0FE3D2A0"/>
    <w:rsid w:val="0FFF24A6"/>
    <w:rsid w:val="1FEDED96"/>
    <w:rsid w:val="230E6CFA"/>
    <w:rsid w:val="231177A3"/>
    <w:rsid w:val="237856E2"/>
    <w:rsid w:val="2963291F"/>
    <w:rsid w:val="2BFD9CCC"/>
    <w:rsid w:val="2D314CC9"/>
    <w:rsid w:val="2F9772B6"/>
    <w:rsid w:val="2FD6916B"/>
    <w:rsid w:val="37FF70B7"/>
    <w:rsid w:val="386817BB"/>
    <w:rsid w:val="3AA52D1E"/>
    <w:rsid w:val="3DFD06F6"/>
    <w:rsid w:val="3F1B001C"/>
    <w:rsid w:val="3FFEA2E0"/>
    <w:rsid w:val="44EFB3E8"/>
    <w:rsid w:val="45BB8016"/>
    <w:rsid w:val="473D5592"/>
    <w:rsid w:val="4BEF72C2"/>
    <w:rsid w:val="4E3EA64E"/>
    <w:rsid w:val="4F8F389B"/>
    <w:rsid w:val="4FB5A5B2"/>
    <w:rsid w:val="50650662"/>
    <w:rsid w:val="51656440"/>
    <w:rsid w:val="53E67D0C"/>
    <w:rsid w:val="5B7B3C71"/>
    <w:rsid w:val="5CDC6150"/>
    <w:rsid w:val="5DA4B2BC"/>
    <w:rsid w:val="5F789088"/>
    <w:rsid w:val="5FD71DE3"/>
    <w:rsid w:val="5FDE2EAF"/>
    <w:rsid w:val="5FFDECD8"/>
    <w:rsid w:val="674C3ED2"/>
    <w:rsid w:val="679F0994"/>
    <w:rsid w:val="67DC377D"/>
    <w:rsid w:val="67FBBE56"/>
    <w:rsid w:val="67FFA74F"/>
    <w:rsid w:val="6B1940CB"/>
    <w:rsid w:val="6B7DB36B"/>
    <w:rsid w:val="6FEF351A"/>
    <w:rsid w:val="6FEFC3F1"/>
    <w:rsid w:val="6FF7B2A8"/>
    <w:rsid w:val="6FFE6F61"/>
    <w:rsid w:val="6FFFCC8C"/>
    <w:rsid w:val="75E5A304"/>
    <w:rsid w:val="75FBCEFD"/>
    <w:rsid w:val="761402B1"/>
    <w:rsid w:val="76EEABC1"/>
    <w:rsid w:val="776F6E2B"/>
    <w:rsid w:val="77D5BB62"/>
    <w:rsid w:val="77F92851"/>
    <w:rsid w:val="78AB7127"/>
    <w:rsid w:val="78F10E72"/>
    <w:rsid w:val="79CE4B34"/>
    <w:rsid w:val="7BADBD96"/>
    <w:rsid w:val="7BBFEFC5"/>
    <w:rsid w:val="7CEEA7C5"/>
    <w:rsid w:val="7D674EEE"/>
    <w:rsid w:val="7D7EF5C0"/>
    <w:rsid w:val="7DE3ECFE"/>
    <w:rsid w:val="7E7C518D"/>
    <w:rsid w:val="7E9D332B"/>
    <w:rsid w:val="7EDC1C55"/>
    <w:rsid w:val="7EF6A2C9"/>
    <w:rsid w:val="7EFF03B8"/>
    <w:rsid w:val="7F7E4A84"/>
    <w:rsid w:val="7F7F6C0E"/>
    <w:rsid w:val="7F93CBBB"/>
    <w:rsid w:val="7FBE7BBA"/>
    <w:rsid w:val="7FCBA9B2"/>
    <w:rsid w:val="7FE38649"/>
    <w:rsid w:val="7FF3883D"/>
    <w:rsid w:val="7FF76804"/>
    <w:rsid w:val="7FF7779F"/>
    <w:rsid w:val="7FFDF43A"/>
    <w:rsid w:val="7FFFC561"/>
    <w:rsid w:val="95DB709E"/>
    <w:rsid w:val="9EFF62B2"/>
    <w:rsid w:val="A7DF15F9"/>
    <w:rsid w:val="ABF72AE3"/>
    <w:rsid w:val="AEFD40F9"/>
    <w:rsid w:val="AF7F3B56"/>
    <w:rsid w:val="AFABF559"/>
    <w:rsid w:val="B38BE6AE"/>
    <w:rsid w:val="B3DF8643"/>
    <w:rsid w:val="B7FDEEB5"/>
    <w:rsid w:val="B9AAD9CE"/>
    <w:rsid w:val="BBC98406"/>
    <w:rsid w:val="BBFE3E66"/>
    <w:rsid w:val="BCBCD414"/>
    <w:rsid w:val="BCEFB926"/>
    <w:rsid w:val="BD3D5F3D"/>
    <w:rsid w:val="BE220303"/>
    <w:rsid w:val="BF6F60CF"/>
    <w:rsid w:val="BFEF1E62"/>
    <w:rsid w:val="C2FFFCE7"/>
    <w:rsid w:val="CACE311E"/>
    <w:rsid w:val="CFFFE6D5"/>
    <w:rsid w:val="D3DB5589"/>
    <w:rsid w:val="D3FC3053"/>
    <w:rsid w:val="D6E70C77"/>
    <w:rsid w:val="D7F5B3BB"/>
    <w:rsid w:val="DB572A33"/>
    <w:rsid w:val="DBEDE80C"/>
    <w:rsid w:val="DDF71786"/>
    <w:rsid w:val="DEBF17B6"/>
    <w:rsid w:val="DF5955EB"/>
    <w:rsid w:val="DF5F1091"/>
    <w:rsid w:val="DF9B53C9"/>
    <w:rsid w:val="DFE6B360"/>
    <w:rsid w:val="DFFF7C17"/>
    <w:rsid w:val="E61F65AF"/>
    <w:rsid w:val="E7671EC3"/>
    <w:rsid w:val="EBD72A92"/>
    <w:rsid w:val="EDBD69E6"/>
    <w:rsid w:val="EFDD8E1E"/>
    <w:rsid w:val="EFEEB709"/>
    <w:rsid w:val="F19F875B"/>
    <w:rsid w:val="F3F02E03"/>
    <w:rsid w:val="F57D7850"/>
    <w:rsid w:val="F63A7218"/>
    <w:rsid w:val="F69F3B23"/>
    <w:rsid w:val="F6FF2E50"/>
    <w:rsid w:val="F759368D"/>
    <w:rsid w:val="F77828A6"/>
    <w:rsid w:val="F7D7A1A5"/>
    <w:rsid w:val="FAC57659"/>
    <w:rsid w:val="FAEF9A4B"/>
    <w:rsid w:val="FB36EEC4"/>
    <w:rsid w:val="FBA78C04"/>
    <w:rsid w:val="FBECEC73"/>
    <w:rsid w:val="FBED068C"/>
    <w:rsid w:val="FCFF22EF"/>
    <w:rsid w:val="FDD7780A"/>
    <w:rsid w:val="FE934AEC"/>
    <w:rsid w:val="FEF3E92E"/>
    <w:rsid w:val="FEFB2C32"/>
    <w:rsid w:val="FEFF3B48"/>
    <w:rsid w:val="FF3CC5E7"/>
    <w:rsid w:val="FF3F2EFF"/>
    <w:rsid w:val="FF5D3758"/>
    <w:rsid w:val="FFA6E175"/>
    <w:rsid w:val="FFCCEE9A"/>
    <w:rsid w:val="FFDD7819"/>
    <w:rsid w:val="FFDDE370"/>
    <w:rsid w:val="FFE46153"/>
    <w:rsid w:val="FFED97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200" w:firstLineChars="200"/>
      <w:jc w:val="both"/>
    </w:pPr>
    <w:rPr>
      <w:rFonts w:ascii="Times New Roman" w:hAnsi="Times New Roman" w:eastAsia="宋体" w:cs="宋体"/>
      <w:color w:val="000000" w:themeColor="text1"/>
      <w:sz w:val="21"/>
      <w:szCs w:val="24"/>
      <w:lang w:val="en-US" w:eastAsia="zh-CN" w:bidi="ar-SA"/>
      <w14:textFill>
        <w14:solidFill>
          <w14:schemeClr w14:val="tx1"/>
        </w14:solidFill>
      </w14:textFill>
    </w:rPr>
  </w:style>
  <w:style w:type="paragraph" w:styleId="2">
    <w:name w:val="heading 1"/>
    <w:basedOn w:val="1"/>
    <w:next w:val="1"/>
    <w:link w:val="28"/>
    <w:autoRedefine/>
    <w:qFormat/>
    <w:uiPriority w:val="9"/>
    <w:pPr>
      <w:keepNext/>
      <w:keepLines/>
      <w:spacing w:before="480" w:after="80"/>
      <w:jc w:val="left"/>
      <w:outlineLvl w:val="0"/>
    </w:pPr>
    <w:rPr>
      <w:rFonts w:cstheme="majorBidi"/>
      <w:b/>
      <w:sz w:val="32"/>
      <w:szCs w:val="48"/>
    </w:rPr>
  </w:style>
  <w:style w:type="paragraph" w:styleId="3">
    <w:name w:val="heading 2"/>
    <w:basedOn w:val="1"/>
    <w:next w:val="1"/>
    <w:link w:val="29"/>
    <w:autoRedefine/>
    <w:unhideWhenUsed/>
    <w:qFormat/>
    <w:uiPriority w:val="9"/>
    <w:pPr>
      <w:keepNext/>
      <w:keepLines/>
      <w:spacing w:before="160" w:after="80"/>
      <w:jc w:val="left"/>
      <w:outlineLvl w:val="1"/>
    </w:pPr>
    <w:rPr>
      <w:rFonts w:cstheme="majorBidi"/>
      <w:b/>
      <w:sz w:val="28"/>
      <w:szCs w:val="40"/>
    </w:rPr>
  </w:style>
  <w:style w:type="paragraph" w:styleId="4">
    <w:name w:val="heading 3"/>
    <w:basedOn w:val="1"/>
    <w:next w:val="1"/>
    <w:link w:val="30"/>
    <w:autoRedefine/>
    <w:unhideWhenUsed/>
    <w:qFormat/>
    <w:uiPriority w:val="9"/>
    <w:pPr>
      <w:keepNext/>
      <w:keepLines/>
      <w:spacing w:before="160" w:after="80"/>
      <w:jc w:val="left"/>
      <w:outlineLvl w:val="2"/>
    </w:pPr>
    <w:rPr>
      <w:rFonts w:asciiTheme="majorHAnsi" w:hAnsiTheme="majorHAnsi" w:cstheme="majorBidi"/>
      <w:b/>
      <w:szCs w:val="32"/>
    </w:rPr>
  </w:style>
  <w:style w:type="paragraph" w:styleId="5">
    <w:name w:val="heading 4"/>
    <w:basedOn w:val="1"/>
    <w:next w:val="1"/>
    <w:link w:val="32"/>
    <w:semiHidden/>
    <w:unhideWhenUsed/>
    <w:qFormat/>
    <w:uiPriority w:val="9"/>
    <w:pPr>
      <w:keepNext/>
      <w:keepLines/>
      <w:spacing w:before="80" w:after="40"/>
      <w:outlineLvl w:val="3"/>
    </w:pPr>
    <w:rPr>
      <w:rFonts w:asciiTheme="minorHAnsi" w:hAnsiTheme="minorHAnsi" w:eastAsiaTheme="minorEastAsia" w:cstheme="majorBidi"/>
      <w:color w:val="104862" w:themeColor="accent1" w:themeShade="BF"/>
      <w:sz w:val="28"/>
      <w:szCs w:val="28"/>
    </w:rPr>
  </w:style>
  <w:style w:type="paragraph" w:styleId="6">
    <w:name w:val="heading 5"/>
    <w:basedOn w:val="1"/>
    <w:next w:val="1"/>
    <w:link w:val="33"/>
    <w:semiHidden/>
    <w:unhideWhenUsed/>
    <w:qFormat/>
    <w:uiPriority w:val="9"/>
    <w:pPr>
      <w:keepNext/>
      <w:keepLines/>
      <w:spacing w:before="80" w:after="40"/>
      <w:outlineLvl w:val="4"/>
    </w:pPr>
    <w:rPr>
      <w:rFonts w:asciiTheme="minorHAnsi" w:hAnsiTheme="minorHAnsi" w:eastAsiaTheme="minorEastAsia" w:cstheme="majorBidi"/>
      <w:color w:val="104862" w:themeColor="accent1" w:themeShade="BF"/>
    </w:rPr>
  </w:style>
  <w:style w:type="paragraph" w:styleId="7">
    <w:name w:val="heading 6"/>
    <w:basedOn w:val="1"/>
    <w:next w:val="1"/>
    <w:link w:val="34"/>
    <w:semiHidden/>
    <w:unhideWhenUsed/>
    <w:qFormat/>
    <w:uiPriority w:val="9"/>
    <w:pPr>
      <w:keepNext/>
      <w:keepLines/>
      <w:spacing w:before="40"/>
      <w:outlineLvl w:val="5"/>
    </w:pPr>
    <w:rPr>
      <w:rFonts w:asciiTheme="minorHAnsi" w:hAnsiTheme="minorHAnsi" w:eastAsiaTheme="minorEastAsia" w:cstheme="majorBidi"/>
      <w:b/>
      <w:bCs/>
      <w:color w:val="104862" w:themeColor="accent1" w:themeShade="BF"/>
    </w:rPr>
  </w:style>
  <w:style w:type="paragraph" w:styleId="8">
    <w:name w:val="heading 7"/>
    <w:basedOn w:val="1"/>
    <w:next w:val="1"/>
    <w:link w:val="35"/>
    <w:semiHidden/>
    <w:unhideWhenUsed/>
    <w:qFormat/>
    <w:uiPriority w:val="9"/>
    <w:pPr>
      <w:keepNext/>
      <w:keepLines/>
      <w:spacing w:before="40"/>
      <w:outlineLvl w:val="6"/>
    </w:pPr>
    <w:rPr>
      <w:rFonts w:asciiTheme="minorHAnsi" w:hAnsiTheme="minorHAnsi" w:eastAsiaTheme="minorEastAsia"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6"/>
    <w:semiHidden/>
    <w:unhideWhenUsed/>
    <w:qFormat/>
    <w:uiPriority w:val="9"/>
    <w:pPr>
      <w:keepNext/>
      <w:keepLines/>
      <w:outlineLvl w:val="7"/>
    </w:pPr>
    <w:rPr>
      <w:rFonts w:asciiTheme="minorHAnsi" w:hAnsiTheme="minorHAnsi" w:eastAsiaTheme="minorEastAsia"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7"/>
    <w:semiHidden/>
    <w:unhideWhenUsed/>
    <w:qFormat/>
    <w:uiPriority w:val="9"/>
    <w:pPr>
      <w:keepNext/>
      <w:keepLines/>
      <w:outlineLvl w:val="8"/>
    </w:pPr>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35"/>
    <w:rPr>
      <w:rFonts w:eastAsia="黑体" w:asciiTheme="majorHAnsi" w:hAnsiTheme="majorHAnsi" w:cstheme="majorBidi"/>
      <w:sz w:val="20"/>
      <w:szCs w:val="20"/>
    </w:rPr>
  </w:style>
  <w:style w:type="paragraph" w:styleId="12">
    <w:name w:val="annotation text"/>
    <w:basedOn w:val="1"/>
    <w:link w:val="54"/>
    <w:semiHidden/>
    <w:unhideWhenUsed/>
    <w:qFormat/>
    <w:uiPriority w:val="99"/>
    <w:pPr>
      <w:jc w:val="left"/>
    </w:pPr>
  </w:style>
  <w:style w:type="paragraph" w:styleId="13">
    <w:name w:val="footer"/>
    <w:basedOn w:val="1"/>
    <w:link w:val="49"/>
    <w:unhideWhenUsed/>
    <w:qFormat/>
    <w:uiPriority w:val="99"/>
    <w:pPr>
      <w:tabs>
        <w:tab w:val="center" w:pos="4153"/>
        <w:tab w:val="right" w:pos="8306"/>
      </w:tabs>
      <w:spacing w:line="240" w:lineRule="auto"/>
      <w:jc w:val="left"/>
    </w:pPr>
    <w:rPr>
      <w:sz w:val="18"/>
      <w:szCs w:val="18"/>
    </w:rPr>
  </w:style>
  <w:style w:type="paragraph" w:styleId="14">
    <w:name w:val="header"/>
    <w:basedOn w:val="1"/>
    <w:link w:val="48"/>
    <w:unhideWhenUsed/>
    <w:qFormat/>
    <w:uiPriority w:val="99"/>
    <w:pPr>
      <w:tabs>
        <w:tab w:val="center" w:pos="4153"/>
        <w:tab w:val="right" w:pos="8306"/>
      </w:tabs>
      <w:spacing w:line="240" w:lineRule="auto"/>
      <w:jc w:val="center"/>
    </w:pPr>
    <w:rPr>
      <w:sz w:val="18"/>
      <w:szCs w:val="18"/>
    </w:rPr>
  </w:style>
  <w:style w:type="paragraph" w:styleId="15">
    <w:name w:val="Subtitle"/>
    <w:basedOn w:val="1"/>
    <w:next w:val="1"/>
    <w:link w:val="38"/>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HTML Preformatted"/>
    <w:basedOn w:val="1"/>
    <w:link w:val="5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sz w:val="24"/>
    </w:rPr>
  </w:style>
  <w:style w:type="paragraph" w:styleId="17">
    <w:name w:val="Normal (Web)"/>
    <w:basedOn w:val="1"/>
    <w:semiHidden/>
    <w:unhideWhenUsed/>
    <w:qFormat/>
    <w:uiPriority w:val="99"/>
    <w:pPr>
      <w:spacing w:before="100" w:beforeAutospacing="1" w:after="100" w:afterAutospacing="1" w:line="240" w:lineRule="auto"/>
      <w:ind w:firstLine="0" w:firstLineChars="0"/>
      <w:jc w:val="left"/>
    </w:pPr>
    <w:rPr>
      <w:rFonts w:ascii="宋体" w:hAnsi="宋体"/>
      <w:sz w:val="24"/>
    </w:rPr>
  </w:style>
  <w:style w:type="paragraph" w:styleId="18">
    <w:name w:val="Title"/>
    <w:basedOn w:val="1"/>
    <w:next w:val="1"/>
    <w:link w:val="31"/>
    <w:autoRedefine/>
    <w:qFormat/>
    <w:uiPriority w:val="10"/>
    <w:pPr>
      <w:spacing w:after="80" w:line="240" w:lineRule="auto"/>
      <w:contextualSpacing/>
      <w:jc w:val="center"/>
    </w:pPr>
    <w:rPr>
      <w:rFonts w:asciiTheme="majorHAnsi" w:hAnsiTheme="majorHAnsi" w:cstheme="majorBidi"/>
      <w:b/>
      <w:spacing w:val="-10"/>
      <w:kern w:val="28"/>
      <w:sz w:val="44"/>
      <w:szCs w:val="56"/>
    </w:rPr>
  </w:style>
  <w:style w:type="paragraph" w:styleId="19">
    <w:name w:val="annotation subject"/>
    <w:basedOn w:val="12"/>
    <w:next w:val="12"/>
    <w:link w:val="55"/>
    <w:semiHidden/>
    <w:unhideWhenUsed/>
    <w:qFormat/>
    <w:uiPriority w:val="99"/>
    <w:rPr>
      <w:b/>
      <w:bCs/>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22"/>
    <w:rPr>
      <w:b/>
      <w:bCs/>
    </w:rPr>
  </w:style>
  <w:style w:type="character" w:styleId="24">
    <w:name w:val="FollowedHyperlink"/>
    <w:basedOn w:val="22"/>
    <w:semiHidden/>
    <w:unhideWhenUsed/>
    <w:qFormat/>
    <w:uiPriority w:val="99"/>
    <w:rPr>
      <w:color w:val="96607D" w:themeColor="followedHyperlink"/>
      <w:u w:val="single"/>
      <w14:textFill>
        <w14:solidFill>
          <w14:schemeClr w14:val="folHlink"/>
        </w14:solidFill>
      </w14:textFill>
    </w:rPr>
  </w:style>
  <w:style w:type="character" w:styleId="25">
    <w:name w:val="Hyperlink"/>
    <w:basedOn w:val="22"/>
    <w:unhideWhenUsed/>
    <w:qFormat/>
    <w:uiPriority w:val="99"/>
    <w:rPr>
      <w:color w:val="467886" w:themeColor="hyperlink"/>
      <w:u w:val="single"/>
      <w14:textFill>
        <w14:solidFill>
          <w14:schemeClr w14:val="hlink"/>
        </w14:solidFill>
      </w14:textFill>
    </w:rPr>
  </w:style>
  <w:style w:type="character" w:styleId="26">
    <w:name w:val="HTML Code"/>
    <w:basedOn w:val="22"/>
    <w:semiHidden/>
    <w:unhideWhenUsed/>
    <w:qFormat/>
    <w:uiPriority w:val="99"/>
    <w:rPr>
      <w:rFonts w:ascii="宋体" w:hAnsi="宋体" w:eastAsia="宋体" w:cs="宋体"/>
      <w:sz w:val="24"/>
      <w:szCs w:val="24"/>
    </w:rPr>
  </w:style>
  <w:style w:type="character" w:styleId="27">
    <w:name w:val="annotation reference"/>
    <w:basedOn w:val="22"/>
    <w:semiHidden/>
    <w:unhideWhenUsed/>
    <w:qFormat/>
    <w:uiPriority w:val="99"/>
    <w:rPr>
      <w:sz w:val="21"/>
      <w:szCs w:val="21"/>
    </w:rPr>
  </w:style>
  <w:style w:type="character" w:customStyle="1" w:styleId="28">
    <w:name w:val="标题 1 字符"/>
    <w:basedOn w:val="22"/>
    <w:link w:val="2"/>
    <w:qFormat/>
    <w:uiPriority w:val="9"/>
    <w:rPr>
      <w:rFonts w:ascii="Times New Roman" w:hAnsi="Times New Roman" w:eastAsia="宋体" w:cstheme="majorBidi"/>
      <w:b/>
      <w:color w:val="000000" w:themeColor="text1"/>
      <w:sz w:val="32"/>
      <w:szCs w:val="48"/>
      <w14:textFill>
        <w14:solidFill>
          <w14:schemeClr w14:val="tx1"/>
        </w14:solidFill>
      </w14:textFill>
    </w:rPr>
  </w:style>
  <w:style w:type="character" w:customStyle="1" w:styleId="29">
    <w:name w:val="标题 2 字符"/>
    <w:basedOn w:val="22"/>
    <w:link w:val="3"/>
    <w:qFormat/>
    <w:uiPriority w:val="9"/>
    <w:rPr>
      <w:rFonts w:ascii="Times New Roman" w:hAnsi="Times New Roman" w:eastAsia="宋体" w:cstheme="majorBidi"/>
      <w:b/>
      <w:color w:val="000000" w:themeColor="text1"/>
      <w:sz w:val="28"/>
      <w:szCs w:val="40"/>
      <w14:textFill>
        <w14:solidFill>
          <w14:schemeClr w14:val="tx1"/>
        </w14:solidFill>
      </w14:textFill>
    </w:rPr>
  </w:style>
  <w:style w:type="character" w:customStyle="1" w:styleId="30">
    <w:name w:val="标题 3 字符"/>
    <w:basedOn w:val="22"/>
    <w:link w:val="4"/>
    <w:qFormat/>
    <w:uiPriority w:val="9"/>
    <w:rPr>
      <w:rFonts w:eastAsia="宋体" w:asciiTheme="majorHAnsi" w:hAnsiTheme="majorHAnsi" w:cstheme="majorBidi"/>
      <w:b/>
      <w:color w:val="000000" w:themeColor="text1"/>
      <w:sz w:val="24"/>
      <w:szCs w:val="32"/>
      <w14:textFill>
        <w14:solidFill>
          <w14:schemeClr w14:val="tx1"/>
        </w14:solidFill>
      </w14:textFill>
    </w:rPr>
  </w:style>
  <w:style w:type="character" w:customStyle="1" w:styleId="31">
    <w:name w:val="标题 字符"/>
    <w:basedOn w:val="22"/>
    <w:link w:val="18"/>
    <w:qFormat/>
    <w:uiPriority w:val="10"/>
    <w:rPr>
      <w:rFonts w:eastAsia="宋体" w:asciiTheme="majorHAnsi" w:hAnsiTheme="majorHAnsi" w:cstheme="majorBidi"/>
      <w:b/>
      <w:spacing w:val="-10"/>
      <w:kern w:val="28"/>
      <w:sz w:val="44"/>
      <w:szCs w:val="56"/>
    </w:rPr>
  </w:style>
  <w:style w:type="character" w:customStyle="1" w:styleId="32">
    <w:name w:val="标题 4 字符"/>
    <w:basedOn w:val="22"/>
    <w:link w:val="5"/>
    <w:semiHidden/>
    <w:qFormat/>
    <w:uiPriority w:val="9"/>
    <w:rPr>
      <w:rFonts w:cstheme="majorBidi"/>
      <w:color w:val="104862" w:themeColor="accent1" w:themeShade="BF"/>
      <w:kern w:val="0"/>
      <w:sz w:val="28"/>
      <w:szCs w:val="28"/>
      <w14:ligatures w14:val="none"/>
    </w:rPr>
  </w:style>
  <w:style w:type="character" w:customStyle="1" w:styleId="33">
    <w:name w:val="标题 5 字符"/>
    <w:basedOn w:val="22"/>
    <w:link w:val="6"/>
    <w:semiHidden/>
    <w:qFormat/>
    <w:uiPriority w:val="9"/>
    <w:rPr>
      <w:rFonts w:cstheme="majorBidi"/>
      <w:color w:val="104862" w:themeColor="accent1" w:themeShade="BF"/>
      <w:kern w:val="0"/>
      <w:sz w:val="24"/>
      <w14:ligatures w14:val="none"/>
    </w:rPr>
  </w:style>
  <w:style w:type="character" w:customStyle="1" w:styleId="34">
    <w:name w:val="标题 6 字符"/>
    <w:basedOn w:val="22"/>
    <w:link w:val="7"/>
    <w:semiHidden/>
    <w:qFormat/>
    <w:uiPriority w:val="9"/>
    <w:rPr>
      <w:rFonts w:cstheme="majorBidi"/>
      <w:b/>
      <w:bCs/>
      <w:color w:val="104862" w:themeColor="accent1" w:themeShade="BF"/>
      <w:kern w:val="0"/>
      <w:sz w:val="24"/>
      <w14:ligatures w14:val="none"/>
    </w:rPr>
  </w:style>
  <w:style w:type="character" w:customStyle="1" w:styleId="35">
    <w:name w:val="标题 7 字符"/>
    <w:basedOn w:val="22"/>
    <w:link w:val="8"/>
    <w:semiHidden/>
    <w:qFormat/>
    <w:uiPriority w:val="9"/>
    <w:rPr>
      <w:rFonts w:cstheme="majorBidi"/>
      <w:b/>
      <w:bCs/>
      <w:color w:val="595959" w:themeColor="text1" w:themeTint="A6"/>
      <w:kern w:val="0"/>
      <w:sz w:val="24"/>
      <w14:textFill>
        <w14:solidFill>
          <w14:schemeClr w14:val="tx1">
            <w14:lumMod w14:val="65000"/>
            <w14:lumOff w14:val="35000"/>
          </w14:schemeClr>
        </w14:solidFill>
      </w14:textFill>
      <w14:ligatures w14:val="none"/>
    </w:rPr>
  </w:style>
  <w:style w:type="character" w:customStyle="1" w:styleId="36">
    <w:name w:val="标题 8 字符"/>
    <w:basedOn w:val="22"/>
    <w:link w:val="9"/>
    <w:semiHidden/>
    <w:qFormat/>
    <w:uiPriority w:val="9"/>
    <w:rPr>
      <w:rFonts w:cstheme="majorBidi"/>
      <w:color w:val="595959" w:themeColor="text1" w:themeTint="A6"/>
      <w:kern w:val="0"/>
      <w:sz w:val="24"/>
      <w14:textFill>
        <w14:solidFill>
          <w14:schemeClr w14:val="tx1">
            <w14:lumMod w14:val="65000"/>
            <w14:lumOff w14:val="35000"/>
          </w14:schemeClr>
        </w14:solidFill>
      </w14:textFill>
      <w14:ligatures w14:val="none"/>
    </w:rPr>
  </w:style>
  <w:style w:type="character" w:customStyle="1" w:styleId="37">
    <w:name w:val="标题 9 字符"/>
    <w:basedOn w:val="22"/>
    <w:link w:val="10"/>
    <w:semiHidden/>
    <w:qFormat/>
    <w:uiPriority w:val="9"/>
    <w:rPr>
      <w:rFonts w:eastAsiaTheme="majorEastAsia" w:cstheme="majorBidi"/>
      <w:color w:val="595959" w:themeColor="text1" w:themeTint="A6"/>
      <w:kern w:val="0"/>
      <w:sz w:val="24"/>
      <w14:textFill>
        <w14:solidFill>
          <w14:schemeClr w14:val="tx1">
            <w14:lumMod w14:val="65000"/>
            <w14:lumOff w14:val="35000"/>
          </w14:schemeClr>
        </w14:solidFill>
      </w14:textFill>
      <w14:ligatures w14:val="none"/>
    </w:rPr>
  </w:style>
  <w:style w:type="character" w:customStyle="1" w:styleId="38">
    <w:name w:val="副标题 字符"/>
    <w:basedOn w:val="22"/>
    <w:link w:val="15"/>
    <w:qFormat/>
    <w:uiPriority w:val="11"/>
    <w:rPr>
      <w:rFonts w:asciiTheme="majorHAnsi" w:hAnsiTheme="majorHAnsi" w:eastAsiaTheme="majorEastAsia" w:cstheme="majorBidi"/>
      <w:color w:val="595959" w:themeColor="text1" w:themeTint="A6"/>
      <w:spacing w:val="15"/>
      <w:kern w:val="0"/>
      <w:sz w:val="28"/>
      <w:szCs w:val="28"/>
      <w14:textFill>
        <w14:solidFill>
          <w14:schemeClr w14:val="tx1">
            <w14:lumMod w14:val="65000"/>
            <w14:lumOff w14:val="35000"/>
          </w14:schemeClr>
        </w14:solidFill>
      </w14:textFill>
      <w14:ligatures w14:val="none"/>
    </w:rPr>
  </w:style>
  <w:style w:type="paragraph" w:styleId="39">
    <w:name w:val="Quote"/>
    <w:basedOn w:val="1"/>
    <w:next w:val="1"/>
    <w:link w:val="40"/>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40">
    <w:name w:val="引用 字符"/>
    <w:basedOn w:val="22"/>
    <w:link w:val="39"/>
    <w:qFormat/>
    <w:uiPriority w:val="29"/>
    <w:rPr>
      <w:rFonts w:ascii="宋体" w:hAnsi="宋体" w:eastAsia="宋体" w:cs="宋体"/>
      <w:i/>
      <w:iCs/>
      <w:color w:val="404040" w:themeColor="text1" w:themeTint="BF"/>
      <w:kern w:val="0"/>
      <w:sz w:val="24"/>
      <w14:textFill>
        <w14:solidFill>
          <w14:schemeClr w14:val="tx1">
            <w14:lumMod w14:val="75000"/>
            <w14:lumOff w14:val="25000"/>
          </w14:schemeClr>
        </w14:solidFill>
      </w14:textFill>
      <w14:ligatures w14:val="none"/>
    </w:rPr>
  </w:style>
  <w:style w:type="paragraph" w:styleId="41">
    <w:name w:val="List Paragraph"/>
    <w:basedOn w:val="1"/>
    <w:qFormat/>
    <w:uiPriority w:val="34"/>
    <w:pPr>
      <w:ind w:left="720"/>
      <w:contextualSpacing/>
    </w:pPr>
  </w:style>
  <w:style w:type="character" w:customStyle="1" w:styleId="42">
    <w:name w:val="明显强调1"/>
    <w:basedOn w:val="22"/>
    <w:qFormat/>
    <w:uiPriority w:val="21"/>
    <w:rPr>
      <w:i/>
      <w:iCs/>
      <w:color w:val="104862" w:themeColor="accent1" w:themeShade="BF"/>
    </w:rPr>
  </w:style>
  <w:style w:type="paragraph" w:styleId="43">
    <w:name w:val="Intense Quote"/>
    <w:basedOn w:val="1"/>
    <w:next w:val="1"/>
    <w:link w:val="4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4">
    <w:name w:val="明显引用 字符"/>
    <w:basedOn w:val="22"/>
    <w:link w:val="43"/>
    <w:qFormat/>
    <w:uiPriority w:val="30"/>
    <w:rPr>
      <w:rFonts w:ascii="宋体" w:hAnsi="宋体" w:eastAsia="宋体" w:cs="宋体"/>
      <w:i/>
      <w:iCs/>
      <w:color w:val="104862" w:themeColor="accent1" w:themeShade="BF"/>
      <w:kern w:val="0"/>
      <w:sz w:val="24"/>
      <w14:ligatures w14:val="none"/>
    </w:rPr>
  </w:style>
  <w:style w:type="character" w:customStyle="1" w:styleId="45">
    <w:name w:val="明显参考1"/>
    <w:basedOn w:val="22"/>
    <w:qFormat/>
    <w:uiPriority w:val="32"/>
    <w:rPr>
      <w:b/>
      <w:bCs/>
      <w:smallCaps/>
      <w:color w:val="104862" w:themeColor="accent1" w:themeShade="BF"/>
      <w:spacing w:val="5"/>
    </w:rPr>
  </w:style>
  <w:style w:type="paragraph" w:customStyle="1" w:styleId="46">
    <w:name w:val="书目1"/>
    <w:basedOn w:val="1"/>
    <w:next w:val="1"/>
    <w:unhideWhenUsed/>
    <w:qFormat/>
    <w:uiPriority w:val="37"/>
  </w:style>
  <w:style w:type="character" w:styleId="47">
    <w:name w:val="Placeholder Text"/>
    <w:basedOn w:val="22"/>
    <w:semiHidden/>
    <w:qFormat/>
    <w:uiPriority w:val="99"/>
    <w:rPr>
      <w:color w:val="666666"/>
    </w:rPr>
  </w:style>
  <w:style w:type="character" w:customStyle="1" w:styleId="48">
    <w:name w:val="页眉 字符"/>
    <w:basedOn w:val="22"/>
    <w:link w:val="14"/>
    <w:qFormat/>
    <w:uiPriority w:val="99"/>
    <w:rPr>
      <w:rFonts w:ascii="Times New Roman" w:hAnsi="Times New Roman" w:eastAsia="宋体" w:cs="宋体"/>
      <w:kern w:val="0"/>
      <w:sz w:val="18"/>
      <w:szCs w:val="18"/>
      <w14:ligatures w14:val="none"/>
    </w:rPr>
  </w:style>
  <w:style w:type="character" w:customStyle="1" w:styleId="49">
    <w:name w:val="页脚 字符"/>
    <w:basedOn w:val="22"/>
    <w:link w:val="13"/>
    <w:qFormat/>
    <w:uiPriority w:val="99"/>
    <w:rPr>
      <w:rFonts w:ascii="Times New Roman" w:hAnsi="Times New Roman" w:eastAsia="宋体" w:cs="宋体"/>
      <w:kern w:val="0"/>
      <w:sz w:val="18"/>
      <w:szCs w:val="18"/>
      <w14:ligatures w14:val="none"/>
    </w:rPr>
  </w:style>
  <w:style w:type="character" w:customStyle="1" w:styleId="50">
    <w:name w:val="HTML 预设格式 字符"/>
    <w:basedOn w:val="22"/>
    <w:link w:val="16"/>
    <w:qFormat/>
    <w:uiPriority w:val="99"/>
    <w:rPr>
      <w:rFonts w:ascii="宋体" w:hAnsi="宋体" w:eastAsia="宋体" w:cs="宋体"/>
      <w:kern w:val="0"/>
      <w:sz w:val="24"/>
      <w14:ligatures w14:val="none"/>
    </w:rPr>
  </w:style>
  <w:style w:type="character" w:customStyle="1" w:styleId="51">
    <w:name w:val="未处理的提及1"/>
    <w:basedOn w:val="22"/>
    <w:semiHidden/>
    <w:unhideWhenUsed/>
    <w:qFormat/>
    <w:uiPriority w:val="99"/>
    <w:rPr>
      <w:color w:val="605E5C"/>
      <w:shd w:val="clear" w:color="auto" w:fill="E1DFDD"/>
    </w:rPr>
  </w:style>
  <w:style w:type="paragraph" w:customStyle="1" w:styleId="52">
    <w:name w:val="EndNote Bibliography"/>
    <w:basedOn w:val="1"/>
    <w:link w:val="53"/>
    <w:qFormat/>
    <w:uiPriority w:val="0"/>
    <w:pPr>
      <w:widowControl w:val="0"/>
      <w:spacing w:line="240" w:lineRule="auto"/>
      <w:ind w:firstLine="0" w:firstLineChars="0"/>
    </w:pPr>
    <w:rPr>
      <w:rFonts w:ascii="Calibri" w:hAnsi="Calibri" w:cs="Calibri" w:eastAsiaTheme="minorEastAsia"/>
      <w:kern w:val="2"/>
      <w:sz w:val="20"/>
      <w:szCs w:val="22"/>
    </w:rPr>
  </w:style>
  <w:style w:type="character" w:customStyle="1" w:styleId="53">
    <w:name w:val="EndNote Bibliography 字符"/>
    <w:basedOn w:val="22"/>
    <w:link w:val="52"/>
    <w:qFormat/>
    <w:uiPriority w:val="0"/>
    <w:rPr>
      <w:rFonts w:ascii="Calibri" w:hAnsi="Calibri" w:cs="Calibri"/>
      <w:sz w:val="20"/>
      <w:szCs w:val="22"/>
      <w14:ligatures w14:val="none"/>
    </w:rPr>
  </w:style>
  <w:style w:type="character" w:customStyle="1" w:styleId="54">
    <w:name w:val="批注文字 字符"/>
    <w:basedOn w:val="22"/>
    <w:link w:val="12"/>
    <w:semiHidden/>
    <w:qFormat/>
    <w:uiPriority w:val="99"/>
    <w:rPr>
      <w:rFonts w:ascii="Times New Roman" w:hAnsi="Times New Roman" w:eastAsia="宋体" w:cs="宋体"/>
      <w:sz w:val="21"/>
      <w:szCs w:val="24"/>
    </w:rPr>
  </w:style>
  <w:style w:type="character" w:customStyle="1" w:styleId="55">
    <w:name w:val="批注主题 字符"/>
    <w:basedOn w:val="54"/>
    <w:link w:val="19"/>
    <w:semiHidden/>
    <w:qFormat/>
    <w:uiPriority w:val="99"/>
    <w:rPr>
      <w:rFonts w:ascii="Times New Roman" w:hAnsi="Times New Roman" w:eastAsia="宋体" w:cs="宋体"/>
      <w:b/>
      <w:bCs/>
      <w:sz w:val="21"/>
      <w:szCs w:val="24"/>
    </w:rPr>
  </w:style>
  <w:style w:type="character" w:customStyle="1" w:styleId="56">
    <w:name w:val="mord"/>
    <w:basedOn w:val="22"/>
    <w:qFormat/>
    <w:uiPriority w:val="0"/>
  </w:style>
  <w:style w:type="character" w:customStyle="1" w:styleId="57">
    <w:name w:val="mspace"/>
    <w:basedOn w:val="22"/>
    <w:qFormat/>
    <w:uiPriority w:val="0"/>
  </w:style>
  <w:style w:type="character" w:customStyle="1" w:styleId="58">
    <w:name w:val="mrel"/>
    <w:basedOn w:val="22"/>
    <w:qFormat/>
    <w:uiPriority w:val="0"/>
  </w:style>
  <w:style w:type="character" w:customStyle="1" w:styleId="59">
    <w:name w:val="mopen"/>
    <w:basedOn w:val="22"/>
    <w:qFormat/>
    <w:uiPriority w:val="0"/>
  </w:style>
  <w:style w:type="character" w:customStyle="1" w:styleId="60">
    <w:name w:val="mpunct"/>
    <w:basedOn w:val="22"/>
    <w:qFormat/>
    <w:uiPriority w:val="0"/>
  </w:style>
  <w:style w:type="character" w:customStyle="1" w:styleId="61">
    <w:name w:val="mclose"/>
    <w:basedOn w:val="22"/>
    <w:qFormat/>
    <w:uiPriority w:val="0"/>
  </w:style>
  <w:style w:type="paragraph" w:customStyle="1" w:styleId="62">
    <w:name w:val="Revision"/>
    <w:hidden/>
    <w:unhideWhenUsed/>
    <w:qFormat/>
    <w:uiPriority w:val="99"/>
    <w:rPr>
      <w:rFonts w:ascii="Times New Roman" w:hAnsi="Times New Roman" w:eastAsia="宋体" w:cs="宋体"/>
      <w:color w:val="000000" w:themeColor="text1"/>
      <w:sz w:val="21"/>
      <w:szCs w:val="24"/>
      <w:lang w:val="en-US" w:eastAsia="zh-CN" w:bidi="ar-SA"/>
      <w14:textFill>
        <w14:solidFill>
          <w14:schemeClr w14:val="tx1"/>
        </w14:solidFill>
      </w14:textFill>
    </w:rPr>
  </w:style>
  <w:style w:type="character" w:customStyle="1" w:styleId="63">
    <w:name w:val="font61"/>
    <w:basedOn w:val="22"/>
    <w:uiPriority w:val="0"/>
    <w:rPr>
      <w:rFonts w:hint="eastAsia" w:ascii="宋体" w:hAnsi="宋体" w:eastAsia="宋体" w:cs="宋体"/>
      <w:color w:val="1F1F1F"/>
      <w:sz w:val="24"/>
      <w:szCs w:val="24"/>
      <w:u w:val="none"/>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1" Type="http://schemas.microsoft.com/office/2011/relationships/people" Target="people.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numbering" Target="numbering.xml"/><Relationship Id="rId27" Type="http://schemas.openxmlformats.org/officeDocument/2006/relationships/image" Target="media/image14.svg"/><Relationship Id="rId26" Type="http://schemas.openxmlformats.org/officeDocument/2006/relationships/image" Target="media/image13.png"/><Relationship Id="rId25" Type="http://schemas.openxmlformats.org/officeDocument/2006/relationships/image" Target="media/image12.svg"/><Relationship Id="rId24" Type="http://schemas.openxmlformats.org/officeDocument/2006/relationships/image" Target="media/image11.png"/><Relationship Id="rId23" Type="http://schemas.openxmlformats.org/officeDocument/2006/relationships/image" Target="media/image10.svg"/><Relationship Id="rId22" Type="http://schemas.openxmlformats.org/officeDocument/2006/relationships/image" Target="media/image9.png"/><Relationship Id="rId21" Type="http://schemas.openxmlformats.org/officeDocument/2006/relationships/image" Target="media/image8.sv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svg"/><Relationship Id="rId18" Type="http://schemas.openxmlformats.org/officeDocument/2006/relationships/image" Target="media/image5.png"/><Relationship Id="rId17" Type="http://schemas.openxmlformats.org/officeDocument/2006/relationships/image" Target="media/image4.svg"/><Relationship Id="rId16" Type="http://schemas.openxmlformats.org/officeDocument/2006/relationships/image" Target="media/image3.png"/><Relationship Id="rId15" Type="http://schemas.openxmlformats.org/officeDocument/2006/relationships/image" Target="media/image2.sv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Version="6" SelectedStyle="/APASixthEditionOfficeOnline.xsl" StyleName="APA"/>
</file>

<file path=customXml/itemProps1.xml><?xml version="1.0" encoding="utf-8"?>
<ds:datastoreItem xmlns:ds="http://schemas.openxmlformats.org/officeDocument/2006/customXml" ds:itemID="{D89FC627-4B32-FF46-94A4-B18063F9A423}">
  <ds:schemaRefs/>
</ds:datastoreItem>
</file>

<file path=docProps/app.xml><?xml version="1.0" encoding="utf-8"?>
<Properties xmlns="http://schemas.openxmlformats.org/officeDocument/2006/extended-properties" xmlns:vt="http://schemas.openxmlformats.org/officeDocument/2006/docPropsVTypes">
  <Template>Normal.dotm</Template>
  <Pages>19</Pages>
  <Words>11894</Words>
  <Characters>19056</Characters>
  <Lines>1</Lines>
  <Paragraphs>1</Paragraphs>
  <TotalTime>350</TotalTime>
  <ScaleCrop>false</ScaleCrop>
  <LinksUpToDate>false</LinksUpToDate>
  <CharactersWithSpaces>20855</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2025-11-03T17:14:00Z</dcterms:created>
  <dc:creator>期 可</dc:creator>
  <cp:lastModifiedBy>范金尚</cp:lastModifiedBy>
  <dcterms:modified xsi:type="dcterms:W3CDTF">2026-02-19T18:29:16Z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id="mrzPktAW"/&gt;&lt;style id="" hasBibliography="0" bibliographyStyleHasBeenSet="0"/&gt;&lt;prefs/&gt;&lt;/data&gt;</vt:lpwstr>
  </property>
  <property fmtid="{D5CDD505-2E9C-101B-9397-08002B2CF9AE}" pid="3" name="KSOProductBuildVer">
    <vt:lpwstr>2052-12.1.24031.24031</vt:lpwstr>
  </property>
  <property fmtid="{D5CDD505-2E9C-101B-9397-08002B2CF9AE}" pid="4" name="ICV">
    <vt:lpwstr>C590AAD954B41ECFF68653693A9C1C9D_43</vt:lpwstr>
  </property>
  <property fmtid="{D5CDD505-2E9C-101B-9397-08002B2CF9AE}" pid="5" name="KSOTemplateDocerSaveRecord">
    <vt:lpwstr>eyJoZGlkIjoiYmFmN2MwZTFkZTA0NzJkMGEwMzcyYzM3ZWMyZjBkMjkiLCJ1c2VySWQiOiIyMDA5NzM5OTIifQ==</vt:lpwstr>
  </property>
</Properties>
</file>